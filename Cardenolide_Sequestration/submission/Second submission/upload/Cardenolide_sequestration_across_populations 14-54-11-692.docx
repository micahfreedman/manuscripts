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73F15" w14:textId="0614D63D" w:rsidR="006800FA" w:rsidRDefault="002A2588" w:rsidP="008442F3">
      <w:pPr>
        <w:spacing w:line="480" w:lineRule="auto"/>
        <w:jc w:val="center"/>
        <w:rPr>
          <w:rFonts w:ascii="Arial" w:hAnsi="Arial" w:cs="Arial"/>
          <w:b/>
          <w:bCs/>
        </w:rPr>
      </w:pPr>
      <w:r>
        <w:rPr>
          <w:rFonts w:ascii="Arial" w:hAnsi="Arial" w:cs="Arial"/>
          <w:b/>
          <w:bCs/>
        </w:rPr>
        <w:t xml:space="preserve">Population-specific patterns of </w:t>
      </w:r>
      <w:r w:rsidR="00363DB4">
        <w:rPr>
          <w:rFonts w:ascii="Arial" w:hAnsi="Arial" w:cs="Arial"/>
          <w:b/>
          <w:bCs/>
        </w:rPr>
        <w:t>toxin</w:t>
      </w:r>
      <w:r>
        <w:rPr>
          <w:rFonts w:ascii="Arial" w:hAnsi="Arial" w:cs="Arial"/>
          <w:b/>
          <w:bCs/>
        </w:rPr>
        <w:t xml:space="preserve"> sequestration in monarch butterflies from around the world</w:t>
      </w:r>
    </w:p>
    <w:p w14:paraId="686BA73E" w14:textId="77777777" w:rsidR="008442F3" w:rsidRDefault="008442F3" w:rsidP="008442F3">
      <w:pPr>
        <w:spacing w:line="480" w:lineRule="auto"/>
        <w:jc w:val="center"/>
        <w:rPr>
          <w:rFonts w:ascii="Arial" w:hAnsi="Arial" w:cs="Arial"/>
          <w:b/>
          <w:bCs/>
        </w:rPr>
      </w:pPr>
    </w:p>
    <w:p w14:paraId="40A6BCAB" w14:textId="5AD1C3F4" w:rsidR="003F07F1" w:rsidRPr="00363DB4" w:rsidRDefault="003F07F1" w:rsidP="008442F3">
      <w:pPr>
        <w:spacing w:line="480" w:lineRule="auto"/>
        <w:jc w:val="center"/>
        <w:rPr>
          <w:rFonts w:ascii="Arial" w:hAnsi="Arial" w:cs="Arial"/>
          <w:b/>
          <w:bCs/>
          <w:u w:val="single"/>
        </w:rPr>
      </w:pPr>
      <w:r w:rsidRPr="00363DB4">
        <w:rPr>
          <w:rFonts w:ascii="Arial" w:hAnsi="Arial" w:cs="Arial"/>
          <w:b/>
          <w:bCs/>
          <w:u w:val="single"/>
        </w:rPr>
        <w:t>Abstract</w:t>
      </w:r>
    </w:p>
    <w:p w14:paraId="3550AB4F" w14:textId="72C8B490" w:rsidR="003F07F1" w:rsidRPr="00832A59" w:rsidRDefault="003F07F1" w:rsidP="008442F3">
      <w:pPr>
        <w:spacing w:line="480" w:lineRule="auto"/>
        <w:jc w:val="center"/>
        <w:rPr>
          <w:rFonts w:ascii="Arial" w:hAnsi="Arial" w:cs="Arial"/>
          <w:b/>
          <w:bCs/>
        </w:rPr>
      </w:pPr>
    </w:p>
    <w:p w14:paraId="2CCD4F10" w14:textId="401577E3" w:rsidR="00832A59" w:rsidRPr="00832A59" w:rsidRDefault="00832A59">
      <w:pPr>
        <w:spacing w:line="480" w:lineRule="auto"/>
        <w:jc w:val="both"/>
        <w:rPr>
          <w:ins w:id="0" w:author="Micah Freedman" w:date="2022-03-07T17:44:00Z"/>
          <w:rFonts w:ascii="Arial" w:eastAsia="Times New Roman" w:hAnsi="Arial" w:cs="Arial"/>
          <w:color w:val="FF0000"/>
          <w:shd w:val="clear" w:color="auto" w:fill="FFFFFF"/>
          <w:rPrChange w:id="1" w:author="Micah Freedman" w:date="2022-03-07T17:44:00Z">
            <w:rPr>
              <w:ins w:id="2" w:author="Micah Freedman" w:date="2022-03-07T17:44:00Z"/>
              <w:rFonts w:ascii="Helvetica" w:eastAsia="Times New Roman" w:hAnsi="Helvetica" w:cs="Arial"/>
              <w:color w:val="FF0000"/>
              <w:sz w:val="22"/>
              <w:szCs w:val="22"/>
              <w:shd w:val="clear" w:color="auto" w:fill="FFFFFF"/>
            </w:rPr>
          </w:rPrChange>
        </w:rPr>
        <w:pPrChange w:id="3" w:author="Micah Freedman" w:date="2022-03-07T17:45:00Z">
          <w:pPr/>
        </w:pPrChange>
      </w:pPr>
      <w:ins w:id="4" w:author="Micah Freedman" w:date="2022-03-07T17:44:00Z">
        <w:r w:rsidRPr="00832A59">
          <w:rPr>
            <w:rFonts w:ascii="Arial" w:eastAsia="Times New Roman" w:hAnsi="Arial" w:cs="Arial"/>
            <w:color w:val="FF0000"/>
            <w:shd w:val="clear" w:color="auto" w:fill="FFFFFF"/>
            <w:rPrChange w:id="5" w:author="Micah Freedman" w:date="2022-03-07T17:44:00Z">
              <w:rPr>
                <w:rFonts w:ascii="Helvetica" w:eastAsia="Times New Roman" w:hAnsi="Helvetica" w:cs="Arial"/>
                <w:color w:val="FF0000"/>
                <w:sz w:val="22"/>
                <w:szCs w:val="22"/>
                <w:shd w:val="clear" w:color="auto" w:fill="FFFFFF"/>
              </w:rPr>
            </w:rPrChange>
          </w:rPr>
          <w:t>Animals frequently defend themselves against predators and parasites using toxins obtained from their diets. Monarch butterflies are a preeminent example of toxin sequestration and gain protection from cardenolides in their milkweed host plants. Although sequestration behavior is well-studied in monarchs, relatively little research has studied genetic variation in sequestration ability. In this study, we use the monarch’s global range expansion to test hypotheses about how cardenolide sequestration has evolved over recent evolutionary history. First, using a reciprocal rearing experiment involving six monarch populations and six associated milkweed host species, we test for whether natural selection has increased cardenolide sequestration in monarch populations reared on their sympatric hosts. Second, we test for whether contemporary species interactions affect sequestration by measuring cardenolides in monarchs from Guam, an oceanic island where bird predators have been functionally absent for approximately 40 years. We find evidence for substantial genetic variation in sequestration ability, although no consistent pattern of enhanced sequestration in sympatric monarch/milkweed combinations. One monarch population (from Puerto Rico) shows strong support for cross-hosts tradeoffs in sequestration ability, with elevated sequestration from two tropical milkweed species (</w:t>
        </w:r>
        <w:r w:rsidRPr="00832A59">
          <w:rPr>
            <w:rFonts w:ascii="Arial" w:eastAsia="Times New Roman" w:hAnsi="Arial" w:cs="Arial"/>
            <w:i/>
            <w:iCs/>
            <w:color w:val="FF0000"/>
            <w:shd w:val="clear" w:color="auto" w:fill="FFFFFF"/>
            <w:rPrChange w:id="6" w:author="Micah Freedman" w:date="2022-03-07T17:44:00Z">
              <w:rPr>
                <w:rFonts w:ascii="Helvetica" w:eastAsia="Times New Roman" w:hAnsi="Helvetica" w:cs="Arial"/>
                <w:i/>
                <w:iCs/>
                <w:color w:val="FF0000"/>
                <w:sz w:val="22"/>
                <w:szCs w:val="22"/>
                <w:shd w:val="clear" w:color="auto" w:fill="FFFFFF"/>
              </w:rPr>
            </w:rPrChange>
          </w:rPr>
          <w:t>Asclepias curassavica</w:t>
        </w:r>
        <w:r w:rsidRPr="00832A59">
          <w:rPr>
            <w:rFonts w:ascii="Arial" w:eastAsia="Times New Roman" w:hAnsi="Arial" w:cs="Arial"/>
            <w:color w:val="FF0000"/>
            <w:shd w:val="clear" w:color="auto" w:fill="FFFFFF"/>
            <w:rPrChange w:id="7" w:author="Micah Freedman" w:date="2022-03-07T17:44:00Z">
              <w:rPr>
                <w:rFonts w:ascii="Helvetica" w:eastAsia="Times New Roman" w:hAnsi="Helvetica" w:cs="Arial"/>
                <w:color w:val="FF0000"/>
                <w:sz w:val="22"/>
                <w:szCs w:val="22"/>
                <w:shd w:val="clear" w:color="auto" w:fill="FFFFFF"/>
              </w:rPr>
            </w:rPrChange>
          </w:rPr>
          <w:t xml:space="preserve">, </w:t>
        </w:r>
        <w:r w:rsidRPr="00832A59">
          <w:rPr>
            <w:rFonts w:ascii="Arial" w:eastAsia="Times New Roman" w:hAnsi="Arial" w:cs="Arial"/>
            <w:i/>
            <w:iCs/>
            <w:color w:val="FF0000"/>
            <w:shd w:val="clear" w:color="auto" w:fill="FFFFFF"/>
            <w:rPrChange w:id="8" w:author="Micah Freedman" w:date="2022-03-07T17:44:00Z">
              <w:rPr>
                <w:rFonts w:ascii="Helvetica" w:eastAsia="Times New Roman" w:hAnsi="Helvetica" w:cs="Arial"/>
                <w:i/>
                <w:iCs/>
                <w:color w:val="FF0000"/>
                <w:sz w:val="22"/>
                <w:szCs w:val="22"/>
                <w:shd w:val="clear" w:color="auto" w:fill="FFFFFF"/>
              </w:rPr>
            </w:rPrChange>
          </w:rPr>
          <w:t>Gomphocarpus physocarpus</w:t>
        </w:r>
        <w:r w:rsidRPr="00832A59">
          <w:rPr>
            <w:rFonts w:ascii="Arial" w:eastAsia="Times New Roman" w:hAnsi="Arial" w:cs="Arial"/>
            <w:color w:val="FF0000"/>
            <w:shd w:val="clear" w:color="auto" w:fill="FFFFFF"/>
            <w:rPrChange w:id="9" w:author="Micah Freedman" w:date="2022-03-07T17:44:00Z">
              <w:rPr>
                <w:rFonts w:ascii="Helvetica" w:eastAsia="Times New Roman" w:hAnsi="Helvetica" w:cs="Arial"/>
                <w:color w:val="FF0000"/>
                <w:sz w:val="22"/>
                <w:szCs w:val="22"/>
                <w:shd w:val="clear" w:color="auto" w:fill="FFFFFF"/>
              </w:rPr>
            </w:rPrChange>
          </w:rPr>
          <w:t xml:space="preserve">) but greatly reduced sequestration from two temperate </w:t>
        </w:r>
        <w:r w:rsidRPr="00832A59">
          <w:rPr>
            <w:rFonts w:ascii="Arial" w:eastAsia="Times New Roman" w:hAnsi="Arial" w:cs="Arial"/>
            <w:color w:val="FF0000"/>
            <w:shd w:val="clear" w:color="auto" w:fill="FFFFFF"/>
            <w:rPrChange w:id="10" w:author="Micah Freedman" w:date="2022-03-07T17:44:00Z">
              <w:rPr>
                <w:rFonts w:ascii="Helvetica" w:eastAsia="Times New Roman" w:hAnsi="Helvetica" w:cs="Arial"/>
                <w:color w:val="FF0000"/>
                <w:sz w:val="22"/>
                <w:szCs w:val="22"/>
                <w:shd w:val="clear" w:color="auto" w:fill="FFFFFF"/>
              </w:rPr>
            </w:rPrChange>
          </w:rPr>
          <w:lastRenderedPageBreak/>
          <w:t>species (</w:t>
        </w:r>
        <w:r w:rsidRPr="00832A59">
          <w:rPr>
            <w:rFonts w:ascii="Arial" w:eastAsia="Times New Roman" w:hAnsi="Arial" w:cs="Arial"/>
            <w:i/>
            <w:iCs/>
            <w:color w:val="FF0000"/>
            <w:shd w:val="clear" w:color="auto" w:fill="FFFFFF"/>
            <w:rPrChange w:id="11" w:author="Micah Freedman" w:date="2022-03-07T17:44:00Z">
              <w:rPr>
                <w:rFonts w:ascii="Helvetica" w:eastAsia="Times New Roman" w:hAnsi="Helvetica" w:cs="Arial"/>
                <w:i/>
                <w:iCs/>
                <w:color w:val="FF0000"/>
                <w:sz w:val="22"/>
                <w:szCs w:val="22"/>
                <w:shd w:val="clear" w:color="auto" w:fill="FFFFFF"/>
              </w:rPr>
            </w:rPrChange>
          </w:rPr>
          <w:t>A. syriaca</w:t>
        </w:r>
        <w:r w:rsidRPr="00832A59">
          <w:rPr>
            <w:rFonts w:ascii="Arial" w:eastAsia="Times New Roman" w:hAnsi="Arial" w:cs="Arial"/>
            <w:color w:val="FF0000"/>
            <w:shd w:val="clear" w:color="auto" w:fill="FFFFFF"/>
            <w:rPrChange w:id="12" w:author="Micah Freedman" w:date="2022-03-07T17:44:00Z">
              <w:rPr>
                <w:rFonts w:ascii="Helvetica" w:eastAsia="Times New Roman" w:hAnsi="Helvetica" w:cs="Arial"/>
                <w:color w:val="FF0000"/>
                <w:sz w:val="22"/>
                <w:szCs w:val="22"/>
                <w:shd w:val="clear" w:color="auto" w:fill="FFFFFF"/>
              </w:rPr>
            </w:rPrChange>
          </w:rPr>
          <w:t xml:space="preserve">, </w:t>
        </w:r>
        <w:r w:rsidRPr="00832A59">
          <w:rPr>
            <w:rFonts w:ascii="Arial" w:eastAsia="Times New Roman" w:hAnsi="Arial" w:cs="Arial"/>
            <w:i/>
            <w:iCs/>
            <w:color w:val="FF0000"/>
            <w:shd w:val="clear" w:color="auto" w:fill="FFFFFF"/>
            <w:rPrChange w:id="13" w:author="Micah Freedman" w:date="2022-03-07T17:44:00Z">
              <w:rPr>
                <w:rFonts w:ascii="Helvetica" w:eastAsia="Times New Roman" w:hAnsi="Helvetica" w:cs="Arial"/>
                <w:i/>
                <w:iCs/>
                <w:color w:val="FF0000"/>
                <w:sz w:val="22"/>
                <w:szCs w:val="22"/>
                <w:shd w:val="clear" w:color="auto" w:fill="FFFFFF"/>
              </w:rPr>
            </w:rPrChange>
          </w:rPr>
          <w:t>A. speciosa</w:t>
        </w:r>
        <w:r w:rsidRPr="00832A59">
          <w:rPr>
            <w:rFonts w:ascii="Arial" w:eastAsia="Times New Roman" w:hAnsi="Arial" w:cs="Arial"/>
            <w:color w:val="FF0000"/>
            <w:shd w:val="clear" w:color="auto" w:fill="FFFFFF"/>
            <w:rPrChange w:id="14" w:author="Micah Freedman" w:date="2022-03-07T17:44:00Z">
              <w:rPr>
                <w:rFonts w:ascii="Helvetica" w:eastAsia="Times New Roman" w:hAnsi="Helvetica" w:cs="Arial"/>
                <w:color w:val="FF0000"/>
                <w:sz w:val="22"/>
                <w:szCs w:val="22"/>
                <w:shd w:val="clear" w:color="auto" w:fill="FFFFFF"/>
              </w:rPr>
            </w:rPrChange>
          </w:rPr>
          <w:t>). Monarchs from Guam show some evidence for reduced cardenolide sequestration in both a cross-island comparison of wild-caught butterflies as well as a population-level comparisons of greenhouse-reared butterflies. Our results suggest that processes involved in toxin sequestration are subject to natural selection and may evolve in response to contemporary changes in species interactions.</w:t>
        </w:r>
      </w:ins>
    </w:p>
    <w:p w14:paraId="48DBDC09" w14:textId="1BC01319" w:rsidR="00522E44" w:rsidRPr="00522E44" w:rsidDel="00832A59" w:rsidRDefault="00522E44" w:rsidP="00522E44">
      <w:pPr>
        <w:spacing w:line="480" w:lineRule="auto"/>
        <w:ind w:firstLine="720"/>
        <w:jc w:val="both"/>
        <w:rPr>
          <w:del w:id="15" w:author="Micah Freedman" w:date="2022-03-07T17:44:00Z"/>
          <w:rFonts w:ascii="Arial" w:hAnsi="Arial" w:cs="Arial"/>
        </w:rPr>
      </w:pPr>
      <w:del w:id="16" w:author="Micah Freedman" w:date="2022-03-07T17:44:00Z">
        <w:r w:rsidRPr="00522E44" w:rsidDel="00832A59">
          <w:rPr>
            <w:rFonts w:ascii="Arial" w:hAnsi="Arial" w:cs="Arial"/>
          </w:rPr>
          <w:delText>Monarch butterflies are one of the preeminent examples of a toxin-sequestering animal, gaining protection against predators via cardenolides obtained from their milkweed host plants. Although cardenolide sequestration by monarchs has been studied in ecological, physiological, and phylogenetic contexts, relatively little research has surveyed genetic variation in the ability to sequester, nor has monarch sequestration been studied in relation to divergent host plant assemblages or variation in exposure to predation. Here, we use the monarch’s recent global range expansion to test hypotheses about how cardenolide sequestration evolves over relatively contemporary time scales. First, we test for whether sympatric monarch/milkweed combinations have a sequestration advantage by rearing six geographically disparate monarch populations on six associated milkweed host species and measuring sequestered cardenolides in 440 adult butterflies. Second, we use monarchs from Guam—an oceanic island where birds have been functionally extirpated for approximately 40 years—to test hypotheses about how exposure to avian predation affects cardenolide sequestration. We find little overall evidence for increased sequestration on sympatric hosts. However, one monarch population (Puerto Rico) shows strong support for cross-host tradeoffs in sequestration ability, primarily driven by limited sequestration of polar cardenolides from two temperate North American milkweeds (</w:delText>
        </w:r>
        <w:r w:rsidRPr="00522E44" w:rsidDel="00832A59">
          <w:rPr>
            <w:rFonts w:ascii="Arial" w:hAnsi="Arial" w:cs="Arial"/>
            <w:i/>
            <w:iCs/>
          </w:rPr>
          <w:delText>Asclepias syriaca</w:delText>
        </w:r>
        <w:r w:rsidRPr="00522E44" w:rsidDel="00832A59">
          <w:rPr>
            <w:rFonts w:ascii="Arial" w:hAnsi="Arial" w:cs="Arial"/>
          </w:rPr>
          <w:delText> and </w:delText>
        </w:r>
        <w:r w:rsidRPr="00522E44" w:rsidDel="00832A59">
          <w:rPr>
            <w:rFonts w:ascii="Arial" w:hAnsi="Arial" w:cs="Arial"/>
            <w:i/>
            <w:iCs/>
          </w:rPr>
          <w:delText>A. speciosa</w:delText>
        </w:r>
        <w:r w:rsidRPr="00522E44" w:rsidDel="00832A59">
          <w:rPr>
            <w:rFonts w:ascii="Arial" w:hAnsi="Arial" w:cs="Arial"/>
          </w:rPr>
          <w:delText>). Monarchs from Guam show some evidence for reduced cardenolide sequestration in both a cross-island comparison of wild-caught butterflies as well as population-level comparisons of greenhouse-reared butterflies. Our results suggest that there is substantial genetic variation in sequestration ability and that evolutionary history and contemporary species interactions may influence patterns of cardenolide sequestration.</w:delText>
        </w:r>
      </w:del>
    </w:p>
    <w:p w14:paraId="3E7EB2CB" w14:textId="1C480708" w:rsidR="00F27AEE" w:rsidRPr="00363DB4" w:rsidRDefault="0048717D" w:rsidP="008442F3">
      <w:pPr>
        <w:spacing w:line="480" w:lineRule="auto"/>
        <w:jc w:val="center"/>
        <w:rPr>
          <w:rFonts w:ascii="Arial" w:hAnsi="Arial" w:cs="Arial"/>
          <w:u w:val="single"/>
        </w:rPr>
      </w:pPr>
      <w:r>
        <w:rPr>
          <w:rFonts w:ascii="Arial" w:hAnsi="Arial" w:cs="Arial"/>
        </w:rPr>
        <w:br w:type="page"/>
      </w:r>
      <w:r w:rsidR="00F27AEE" w:rsidRPr="00363DB4">
        <w:rPr>
          <w:rFonts w:ascii="Arial" w:hAnsi="Arial" w:cs="Arial"/>
          <w:b/>
          <w:bCs/>
          <w:u w:val="single"/>
        </w:rPr>
        <w:lastRenderedPageBreak/>
        <w:t>Introduction</w:t>
      </w:r>
    </w:p>
    <w:p w14:paraId="473F8287" w14:textId="1F078409" w:rsidR="00F27AEE" w:rsidRPr="00771517" w:rsidRDefault="00832A59">
      <w:pPr>
        <w:spacing w:line="480" w:lineRule="auto"/>
        <w:ind w:firstLine="720"/>
        <w:jc w:val="both"/>
        <w:rPr>
          <w:rFonts w:ascii="Arial" w:hAnsi="Arial" w:cs="Arial"/>
        </w:rPr>
        <w:pPrChange w:id="17" w:author="Micah Freedman" w:date="2022-03-07T17:46:00Z">
          <w:pPr>
            <w:spacing w:line="480" w:lineRule="auto"/>
          </w:pPr>
        </w:pPrChange>
      </w:pPr>
      <w:moveToRangeStart w:id="18" w:author="Micah Freedman" w:date="2022-03-07T17:46:00Z" w:name="move97567584"/>
      <w:moveTo w:id="19" w:author="Micah Freedman" w:date="2022-03-07T17:46:00Z">
        <w:del w:id="20" w:author="Micah Freedman" w:date="2022-03-07T17:47:00Z">
          <w:r w:rsidDel="00832A59">
            <w:rPr>
              <w:rFonts w:ascii="Arial" w:hAnsi="Arial" w:cs="Arial"/>
            </w:rPr>
            <w:delText>Sequestration</w:delText>
          </w:r>
        </w:del>
      </w:moveTo>
      <w:ins w:id="21" w:author="Micah Freedman" w:date="2022-03-07T17:47:00Z">
        <w:r>
          <w:rPr>
            <w:rFonts w:ascii="Arial" w:hAnsi="Arial" w:cs="Arial"/>
          </w:rPr>
          <w:t>The use of diet-derived toxins</w:t>
        </w:r>
      </w:ins>
      <w:moveTo w:id="22" w:author="Micah Freedman" w:date="2022-03-07T17:46:00Z">
        <w:r w:rsidRPr="00771517">
          <w:rPr>
            <w:rFonts w:ascii="Arial" w:hAnsi="Arial" w:cs="Arial"/>
          </w:rPr>
          <w:t xml:space="preserve"> as a defense against higher trophic levels is common across the tree of life (Brodie 2009) and has been </w:t>
        </w:r>
        <w:r>
          <w:rPr>
            <w:rFonts w:ascii="Arial" w:hAnsi="Arial" w:cs="Arial"/>
          </w:rPr>
          <w:t>documented</w:t>
        </w:r>
        <w:r w:rsidRPr="00771517">
          <w:rPr>
            <w:rFonts w:ascii="Arial" w:hAnsi="Arial" w:cs="Arial"/>
          </w:rPr>
          <w:t xml:space="preserve"> in taxa as diverse as snakes (Hutchinson et al. 2007), poison dart frogs (Santos et al. 2003), and African crested rats (Kingdon et al. 2012). </w:t>
        </w:r>
      </w:moveTo>
      <w:ins w:id="23" w:author="Micah Freedman" w:date="2022-03-22T01:25:00Z">
        <w:r w:rsidR="00635622">
          <w:rPr>
            <w:rFonts w:ascii="Arial" w:hAnsi="Arial" w:cs="Arial"/>
          </w:rPr>
          <w:t>Toxic prey</w:t>
        </w:r>
      </w:ins>
      <w:ins w:id="24" w:author="Micah Freedman" w:date="2022-03-07T17:54:00Z">
        <w:r w:rsidR="00E617FC">
          <w:rPr>
            <w:rFonts w:ascii="Arial" w:hAnsi="Arial" w:cs="Arial"/>
          </w:rPr>
          <w:t xml:space="preserve"> </w:t>
        </w:r>
      </w:ins>
      <w:ins w:id="25" w:author="Micah Freedman" w:date="2022-03-22T01:25:00Z">
        <w:r w:rsidR="00635622">
          <w:rPr>
            <w:rFonts w:ascii="Arial" w:hAnsi="Arial" w:cs="Arial"/>
          </w:rPr>
          <w:t xml:space="preserve">may </w:t>
        </w:r>
      </w:ins>
      <w:ins w:id="26" w:author="Micah Freedman" w:date="2022-03-07T17:54:00Z">
        <w:r w:rsidR="00E617FC">
          <w:rPr>
            <w:rFonts w:ascii="Arial" w:hAnsi="Arial" w:cs="Arial"/>
          </w:rPr>
          <w:t xml:space="preserve">gain protection from predators through the process of sequestration, </w:t>
        </w:r>
        <w:r w:rsidR="00E617FC" w:rsidRPr="00771517">
          <w:rPr>
            <w:rFonts w:ascii="Arial" w:hAnsi="Arial" w:cs="Arial"/>
          </w:rPr>
          <w:t xml:space="preserve">defined as the selective uptake, transport, modification, storage, and deployment of secondary compounds (Heckel 2014). </w:t>
        </w:r>
      </w:ins>
      <w:ins w:id="27" w:author="Micah Freedman" w:date="2022-03-07T19:18:00Z">
        <w:r w:rsidR="002A42C5">
          <w:rPr>
            <w:rFonts w:ascii="Arial" w:hAnsi="Arial" w:cs="Arial"/>
          </w:rPr>
          <w:t>Variation</w:t>
        </w:r>
      </w:ins>
      <w:ins w:id="28" w:author="Micah Freedman" w:date="2022-03-07T17:55:00Z">
        <w:r w:rsidR="00E617FC">
          <w:rPr>
            <w:rFonts w:ascii="Arial" w:hAnsi="Arial" w:cs="Arial"/>
          </w:rPr>
          <w:t xml:space="preserve"> in toxin sequestration behavior is often studied</w:t>
        </w:r>
      </w:ins>
      <w:ins w:id="29" w:author="Micah Freedman" w:date="2022-03-09T10:38:00Z">
        <w:r w:rsidR="00786D58">
          <w:rPr>
            <w:rFonts w:ascii="Arial" w:hAnsi="Arial" w:cs="Arial"/>
          </w:rPr>
          <w:t xml:space="preserve"> across species</w:t>
        </w:r>
      </w:ins>
      <w:ins w:id="30" w:author="Micah Freedman" w:date="2022-03-07T17:55:00Z">
        <w:r w:rsidR="00E617FC">
          <w:rPr>
            <w:rFonts w:ascii="Arial" w:hAnsi="Arial" w:cs="Arial"/>
          </w:rPr>
          <w:t xml:space="preserve"> </w:t>
        </w:r>
      </w:ins>
      <w:ins w:id="31" w:author="Micah Freedman" w:date="2022-03-09T10:37:00Z">
        <w:r w:rsidR="00786D58">
          <w:rPr>
            <w:rFonts w:ascii="Arial" w:hAnsi="Arial" w:cs="Arial"/>
          </w:rPr>
          <w:t>in phylogenetic comparative contexts (</w:t>
        </w:r>
      </w:ins>
      <w:ins w:id="32" w:author="Micah Freedman" w:date="2022-03-22T03:28:00Z">
        <w:r w:rsidR="007123B3">
          <w:rPr>
            <w:rFonts w:ascii="Arial" w:hAnsi="Arial" w:cs="Arial"/>
          </w:rPr>
          <w:t>e.g.,</w:t>
        </w:r>
      </w:ins>
      <w:ins w:id="33" w:author="Micah Freedman" w:date="2022-03-09T10:37:00Z">
        <w:r w:rsidR="00786D58">
          <w:rPr>
            <w:rFonts w:ascii="Arial" w:hAnsi="Arial" w:cs="Arial"/>
          </w:rPr>
          <w:t xml:space="preserve"> Engler-Chaouat and Gilbert 2007</w:t>
        </w:r>
      </w:ins>
      <w:ins w:id="34" w:author="Micah Freedman" w:date="2022-03-09T10:43:00Z">
        <w:r w:rsidR="00EC0E01">
          <w:rPr>
            <w:rFonts w:ascii="Arial" w:hAnsi="Arial" w:cs="Arial"/>
          </w:rPr>
          <w:t xml:space="preserve">; </w:t>
        </w:r>
      </w:ins>
      <w:ins w:id="35" w:author="Micah Freedman" w:date="2022-03-09T10:37:00Z">
        <w:r w:rsidR="00786D58">
          <w:rPr>
            <w:rFonts w:ascii="Arial" w:hAnsi="Arial" w:cs="Arial"/>
          </w:rPr>
          <w:t xml:space="preserve">Petschenka and Agrawal 2015) or </w:t>
        </w:r>
      </w:ins>
      <w:ins w:id="36" w:author="Micah Freedman" w:date="2022-03-09T10:38:00Z">
        <w:r w:rsidR="00786D58">
          <w:rPr>
            <w:rFonts w:ascii="Arial" w:hAnsi="Arial" w:cs="Arial"/>
          </w:rPr>
          <w:t xml:space="preserve">within species </w:t>
        </w:r>
      </w:ins>
      <w:ins w:id="37" w:author="Micah Freedman" w:date="2022-03-09T10:37:00Z">
        <w:r w:rsidR="00786D58">
          <w:rPr>
            <w:rFonts w:ascii="Arial" w:hAnsi="Arial" w:cs="Arial"/>
          </w:rPr>
          <w:t>in</w:t>
        </w:r>
      </w:ins>
      <w:ins w:id="38" w:author="Micah Freedman" w:date="2022-03-07T19:48:00Z">
        <w:r w:rsidR="0029499C">
          <w:rPr>
            <w:rFonts w:ascii="Arial" w:hAnsi="Arial" w:cs="Arial"/>
          </w:rPr>
          <w:t xml:space="preserve"> relation to prey availa</w:t>
        </w:r>
      </w:ins>
      <w:ins w:id="39" w:author="Micah Freedman" w:date="2022-03-07T19:49:00Z">
        <w:r w:rsidR="0029499C">
          <w:rPr>
            <w:rFonts w:ascii="Arial" w:hAnsi="Arial" w:cs="Arial"/>
          </w:rPr>
          <w:t>bility</w:t>
        </w:r>
      </w:ins>
      <w:ins w:id="40" w:author="Micah Freedman" w:date="2022-03-09T10:37:00Z">
        <w:r w:rsidR="00786D58">
          <w:rPr>
            <w:rFonts w:ascii="Arial" w:hAnsi="Arial" w:cs="Arial"/>
          </w:rPr>
          <w:t xml:space="preserve"> </w:t>
        </w:r>
      </w:ins>
      <w:ins w:id="41" w:author="Micah Freedman" w:date="2022-03-07T19:49:00Z">
        <w:r w:rsidR="0029499C">
          <w:rPr>
            <w:rFonts w:ascii="Arial" w:hAnsi="Arial" w:cs="Arial"/>
          </w:rPr>
          <w:t>(</w:t>
        </w:r>
      </w:ins>
      <w:ins w:id="42" w:author="Micah Freedman" w:date="2022-03-22T03:30:00Z">
        <w:r w:rsidR="007123B3">
          <w:rPr>
            <w:rFonts w:ascii="Arial" w:hAnsi="Arial" w:cs="Arial"/>
          </w:rPr>
          <w:t>e.g.,</w:t>
        </w:r>
      </w:ins>
      <w:ins w:id="43" w:author="Micah Freedman" w:date="2022-03-07T19:49:00Z">
        <w:r w:rsidR="0029499C">
          <w:rPr>
            <w:rFonts w:ascii="Arial" w:hAnsi="Arial" w:cs="Arial"/>
          </w:rPr>
          <w:t xml:space="preserve"> </w:t>
        </w:r>
      </w:ins>
      <w:ins w:id="44" w:author="Micah Freedman" w:date="2022-03-09T10:23:00Z">
        <w:r w:rsidR="0080485D">
          <w:rPr>
            <w:rFonts w:ascii="Arial" w:hAnsi="Arial" w:cs="Arial"/>
          </w:rPr>
          <w:t>McGugan et al. 2016</w:t>
        </w:r>
      </w:ins>
      <w:ins w:id="45" w:author="Micah Freedman" w:date="2022-03-09T10:43:00Z">
        <w:r w:rsidR="00EC0E01">
          <w:rPr>
            <w:rFonts w:ascii="Arial" w:hAnsi="Arial" w:cs="Arial"/>
          </w:rPr>
          <w:t xml:space="preserve">; </w:t>
        </w:r>
      </w:ins>
      <w:ins w:id="46" w:author="Micah Freedman" w:date="2022-03-07T19:49:00Z">
        <w:r w:rsidR="0029499C">
          <w:rPr>
            <w:rFonts w:ascii="Arial" w:hAnsi="Arial" w:cs="Arial"/>
          </w:rPr>
          <w:t>Yoshida et al. 2020)</w:t>
        </w:r>
      </w:ins>
      <w:ins w:id="47" w:author="Micah Freedman" w:date="2022-03-07T17:56:00Z">
        <w:r w:rsidR="00456FCE">
          <w:rPr>
            <w:rFonts w:ascii="Arial" w:hAnsi="Arial" w:cs="Arial"/>
          </w:rPr>
          <w:t xml:space="preserve">. </w:t>
        </w:r>
      </w:ins>
      <w:ins w:id="48" w:author="Micah Freedman" w:date="2022-03-07T19:18:00Z">
        <w:r w:rsidR="002A42C5">
          <w:rPr>
            <w:rFonts w:ascii="Arial" w:hAnsi="Arial" w:cs="Arial"/>
          </w:rPr>
          <w:t>However</w:t>
        </w:r>
      </w:ins>
      <w:ins w:id="49" w:author="Micah Freedman" w:date="2022-03-07T17:56:00Z">
        <w:r w:rsidR="00456FCE">
          <w:rPr>
            <w:rFonts w:ascii="Arial" w:hAnsi="Arial" w:cs="Arial"/>
          </w:rPr>
          <w:t xml:space="preserve">, </w:t>
        </w:r>
      </w:ins>
      <w:ins w:id="50" w:author="Micah Freedman" w:date="2022-03-07T18:04:00Z">
        <w:r w:rsidR="0053607E">
          <w:rPr>
            <w:rFonts w:ascii="Arial" w:hAnsi="Arial" w:cs="Arial"/>
          </w:rPr>
          <w:t xml:space="preserve">we still have a limited understanding </w:t>
        </w:r>
      </w:ins>
      <w:ins w:id="51" w:author="Micah Freedman" w:date="2022-03-07T18:11:00Z">
        <w:r w:rsidR="00F3524F">
          <w:rPr>
            <w:rFonts w:ascii="Arial" w:hAnsi="Arial" w:cs="Arial"/>
          </w:rPr>
          <w:t>for</w:t>
        </w:r>
      </w:ins>
      <w:ins w:id="52" w:author="Micah Freedman" w:date="2022-03-07T18:04:00Z">
        <w:r w:rsidR="0053607E">
          <w:rPr>
            <w:rFonts w:ascii="Arial" w:hAnsi="Arial" w:cs="Arial"/>
          </w:rPr>
          <w:t xml:space="preserve"> </w:t>
        </w:r>
      </w:ins>
      <w:ins w:id="53" w:author="Micah Freedman" w:date="2022-03-07T18:05:00Z">
        <w:r w:rsidR="0053607E">
          <w:rPr>
            <w:rFonts w:ascii="Arial" w:hAnsi="Arial" w:cs="Arial"/>
          </w:rPr>
          <w:t xml:space="preserve">how </w:t>
        </w:r>
      </w:ins>
      <w:ins w:id="54" w:author="Micah Freedman" w:date="2022-03-07T18:11:00Z">
        <w:r w:rsidR="00F3524F">
          <w:rPr>
            <w:rFonts w:ascii="Arial" w:hAnsi="Arial" w:cs="Arial"/>
          </w:rPr>
          <w:t>contemporary species interactions—both top-down</w:t>
        </w:r>
      </w:ins>
      <w:ins w:id="55" w:author="Micah Freedman" w:date="2022-03-07T19:00:00Z">
        <w:r w:rsidR="00924CA7">
          <w:rPr>
            <w:rFonts w:ascii="Arial" w:hAnsi="Arial" w:cs="Arial"/>
          </w:rPr>
          <w:t xml:space="preserve"> (pred</w:t>
        </w:r>
      </w:ins>
      <w:ins w:id="56" w:author="Micah Freedman" w:date="2022-03-07T19:01:00Z">
        <w:r w:rsidR="00924CA7">
          <w:rPr>
            <w:rFonts w:ascii="Arial" w:hAnsi="Arial" w:cs="Arial"/>
          </w:rPr>
          <w:t>ators)</w:t>
        </w:r>
      </w:ins>
      <w:ins w:id="57" w:author="Micah Freedman" w:date="2022-03-07T18:11:00Z">
        <w:r w:rsidR="00F3524F">
          <w:rPr>
            <w:rFonts w:ascii="Arial" w:hAnsi="Arial" w:cs="Arial"/>
          </w:rPr>
          <w:t xml:space="preserve"> and bottom-up</w:t>
        </w:r>
      </w:ins>
      <w:ins w:id="58" w:author="Micah Freedman" w:date="2022-03-07T19:01:00Z">
        <w:r w:rsidR="00924CA7">
          <w:rPr>
            <w:rFonts w:ascii="Arial" w:hAnsi="Arial" w:cs="Arial"/>
          </w:rPr>
          <w:t xml:space="preserve"> (prey)</w:t>
        </w:r>
      </w:ins>
      <w:ins w:id="59" w:author="Micah Freedman" w:date="2022-03-07T18:11:00Z">
        <w:r w:rsidR="00F3524F">
          <w:rPr>
            <w:rFonts w:ascii="Arial" w:hAnsi="Arial" w:cs="Arial"/>
          </w:rPr>
          <w:t>—</w:t>
        </w:r>
      </w:ins>
      <w:ins w:id="60" w:author="Micah Freedman" w:date="2022-03-07T18:12:00Z">
        <w:r w:rsidR="00F3524F">
          <w:rPr>
            <w:rFonts w:ascii="Arial" w:hAnsi="Arial" w:cs="Arial"/>
          </w:rPr>
          <w:t xml:space="preserve">exert natural selection on </w:t>
        </w:r>
      </w:ins>
      <w:ins w:id="61" w:author="Micah Freedman" w:date="2022-03-07T19:00:00Z">
        <w:r w:rsidR="00924CA7">
          <w:rPr>
            <w:rFonts w:ascii="Arial" w:hAnsi="Arial" w:cs="Arial"/>
          </w:rPr>
          <w:t xml:space="preserve">toxin </w:t>
        </w:r>
      </w:ins>
      <w:ins w:id="62" w:author="Micah Freedman" w:date="2022-03-07T18:12:00Z">
        <w:r w:rsidR="00F3524F">
          <w:rPr>
            <w:rFonts w:ascii="Arial" w:hAnsi="Arial" w:cs="Arial"/>
          </w:rPr>
          <w:t>sequestration behavior.</w:t>
        </w:r>
      </w:ins>
      <w:ins w:id="63" w:author="Micah Freedman" w:date="2022-03-07T18:11:00Z">
        <w:r w:rsidR="00F3524F">
          <w:rPr>
            <w:rFonts w:ascii="Arial" w:hAnsi="Arial" w:cs="Arial"/>
          </w:rPr>
          <w:t xml:space="preserve"> </w:t>
        </w:r>
      </w:ins>
      <w:moveTo w:id="64" w:author="Micah Freedman" w:date="2022-03-07T17:46:00Z">
        <w:del w:id="65" w:author="Micah Freedman" w:date="2022-03-07T17:54:00Z">
          <w:r w:rsidRPr="00771517" w:rsidDel="00E617FC">
            <w:rPr>
              <w:rFonts w:ascii="Arial" w:hAnsi="Arial" w:cs="Arial"/>
            </w:rPr>
            <w:delText xml:space="preserve"> </w:delText>
          </w:r>
        </w:del>
      </w:moveTo>
      <w:moveToRangeEnd w:id="18"/>
    </w:p>
    <w:p w14:paraId="30051128" w14:textId="3C50491C" w:rsidR="00F27AEE" w:rsidRPr="00771517" w:rsidRDefault="00456FCE" w:rsidP="008442F3">
      <w:pPr>
        <w:spacing w:line="480" w:lineRule="auto"/>
        <w:ind w:firstLine="720"/>
        <w:jc w:val="both"/>
        <w:rPr>
          <w:rFonts w:ascii="Arial" w:hAnsi="Arial" w:cs="Arial"/>
        </w:rPr>
      </w:pPr>
      <w:ins w:id="66" w:author="Micah Freedman" w:date="2022-03-07T17:59:00Z">
        <w:r>
          <w:rPr>
            <w:rFonts w:ascii="Arial" w:hAnsi="Arial" w:cs="Arial"/>
          </w:rPr>
          <w:t xml:space="preserve">Herbivorous insects </w:t>
        </w:r>
      </w:ins>
      <w:ins w:id="67" w:author="Micah Freedman" w:date="2022-03-07T18:00:00Z">
        <w:r>
          <w:rPr>
            <w:rFonts w:ascii="Arial" w:hAnsi="Arial" w:cs="Arial"/>
          </w:rPr>
          <w:t xml:space="preserve">provide many of the clearest </w:t>
        </w:r>
      </w:ins>
      <w:ins w:id="68" w:author="Micah Freedman" w:date="2022-03-07T18:47:00Z">
        <w:r w:rsidR="009F53D8">
          <w:rPr>
            <w:rFonts w:ascii="Arial" w:hAnsi="Arial" w:cs="Arial"/>
          </w:rPr>
          <w:t>instances</w:t>
        </w:r>
      </w:ins>
      <w:ins w:id="69" w:author="Micah Freedman" w:date="2022-03-07T18:00:00Z">
        <w:r>
          <w:rPr>
            <w:rFonts w:ascii="Arial" w:hAnsi="Arial" w:cs="Arial"/>
          </w:rPr>
          <w:t xml:space="preserve"> </w:t>
        </w:r>
      </w:ins>
      <w:ins w:id="70" w:author="Micah Freedman" w:date="2022-03-07T18:13:00Z">
        <w:r w:rsidR="00F3524F">
          <w:rPr>
            <w:rFonts w:ascii="Arial" w:hAnsi="Arial" w:cs="Arial"/>
          </w:rPr>
          <w:t>of toxin sequestration behavior</w:t>
        </w:r>
      </w:ins>
      <w:ins w:id="71" w:author="Micah Freedman" w:date="2022-03-07T18:14:00Z">
        <w:r w:rsidR="00F3524F">
          <w:rPr>
            <w:rFonts w:ascii="Arial" w:hAnsi="Arial" w:cs="Arial"/>
          </w:rPr>
          <w:t xml:space="preserve"> (reviewed in </w:t>
        </w:r>
      </w:ins>
      <w:ins w:id="72" w:author="Micah Freedman" w:date="2022-03-09T10:43:00Z">
        <w:r w:rsidR="00EC0E01">
          <w:rPr>
            <w:rFonts w:ascii="Arial" w:hAnsi="Arial" w:cs="Arial"/>
          </w:rPr>
          <w:t xml:space="preserve">Nishida 2002; </w:t>
        </w:r>
      </w:ins>
      <w:ins w:id="73" w:author="Micah Freedman" w:date="2022-03-09T16:12:00Z">
        <w:r w:rsidR="00523333">
          <w:rPr>
            <w:rFonts w:ascii="Arial" w:hAnsi="Arial" w:cs="Arial"/>
          </w:rPr>
          <w:t xml:space="preserve">Petschenka and Agrawal 2016; </w:t>
        </w:r>
      </w:ins>
      <w:ins w:id="74" w:author="Micah Freedman" w:date="2022-03-07T18:14:00Z">
        <w:r w:rsidR="00F3524F">
          <w:rPr>
            <w:rFonts w:ascii="Arial" w:hAnsi="Arial" w:cs="Arial"/>
          </w:rPr>
          <w:t xml:space="preserve">Beran and Petschenka 2022). </w:t>
        </w:r>
      </w:ins>
      <w:ins w:id="75" w:author="Micah Freedman" w:date="2022-03-07T18:48:00Z">
        <w:r w:rsidR="009F53D8">
          <w:rPr>
            <w:rFonts w:ascii="Arial" w:hAnsi="Arial" w:cs="Arial"/>
          </w:rPr>
          <w:t xml:space="preserve">Well-studied examples include sequestration of iridoid glycosides by Nymphalid butterflies (Bowers and Puttick 1986), glucosinolates by flea beetles (Beran et al. 2014), pyrrolizidine alkaloids by Arctiid moths (Nickisch-Rosenegk and Wink </w:t>
        </w:r>
      </w:ins>
      <w:ins w:id="76" w:author="Micah Freedman" w:date="2022-03-09T15:57:00Z">
        <w:r w:rsidR="00600347">
          <w:rPr>
            <w:rFonts w:ascii="Arial" w:hAnsi="Arial" w:cs="Arial"/>
          </w:rPr>
          <w:t>1993</w:t>
        </w:r>
      </w:ins>
      <w:ins w:id="77" w:author="Micah Freedman" w:date="2022-03-07T18:48:00Z">
        <w:r w:rsidR="009F53D8">
          <w:rPr>
            <w:rFonts w:ascii="Arial" w:hAnsi="Arial" w:cs="Arial"/>
          </w:rPr>
          <w:t xml:space="preserve">), aristolochic acids by swallowtail butterflies (Fordyce and Nice 2008), and cyanogenic glycosides by Zygaenid moths (Zagrobelny </w:t>
        </w:r>
      </w:ins>
      <w:ins w:id="78" w:author="Micah Freedman" w:date="2022-03-07T19:16:00Z">
        <w:r w:rsidR="002A42C5">
          <w:rPr>
            <w:rFonts w:ascii="Arial" w:hAnsi="Arial" w:cs="Arial"/>
          </w:rPr>
          <w:t>and Møller 2011</w:t>
        </w:r>
      </w:ins>
      <w:ins w:id="79" w:author="Micah Freedman" w:date="2022-03-07T18:48:00Z">
        <w:r w:rsidR="009F53D8">
          <w:rPr>
            <w:rFonts w:ascii="Arial" w:hAnsi="Arial" w:cs="Arial"/>
          </w:rPr>
          <w:t xml:space="preserve">). </w:t>
        </w:r>
      </w:ins>
      <w:ins w:id="80" w:author="Micah Freedman" w:date="2022-03-07T19:17:00Z">
        <w:r w:rsidR="002A42C5">
          <w:rPr>
            <w:rFonts w:ascii="Arial" w:hAnsi="Arial" w:cs="Arial"/>
          </w:rPr>
          <w:t>Numerous studies have documented variation in sequestration of defensive compo</w:t>
        </w:r>
      </w:ins>
      <w:ins w:id="81" w:author="Micah Freedman" w:date="2022-03-07T19:18:00Z">
        <w:r w:rsidR="002A42C5">
          <w:rPr>
            <w:rFonts w:ascii="Arial" w:hAnsi="Arial" w:cs="Arial"/>
          </w:rPr>
          <w:t>unds</w:t>
        </w:r>
      </w:ins>
      <w:ins w:id="82" w:author="Micah Freedman" w:date="2022-03-10T15:20:00Z">
        <w:r w:rsidR="00546AD4">
          <w:rPr>
            <w:rFonts w:ascii="Arial" w:hAnsi="Arial" w:cs="Arial"/>
          </w:rPr>
          <w:t xml:space="preserve"> </w:t>
        </w:r>
      </w:ins>
      <w:ins w:id="83" w:author="Micah Freedman" w:date="2022-03-22T01:26:00Z">
        <w:r w:rsidR="00635622">
          <w:rPr>
            <w:rFonts w:ascii="Arial" w:hAnsi="Arial" w:cs="Arial"/>
          </w:rPr>
          <w:t xml:space="preserve">from populations </w:t>
        </w:r>
      </w:ins>
      <w:ins w:id="84" w:author="Micah Freedman" w:date="2022-03-10T15:20:00Z">
        <w:r w:rsidR="00546AD4">
          <w:rPr>
            <w:rFonts w:ascii="Arial" w:hAnsi="Arial" w:cs="Arial"/>
          </w:rPr>
          <w:t>across the geographical range of species</w:t>
        </w:r>
      </w:ins>
      <w:ins w:id="85" w:author="Micah Freedman" w:date="2022-03-07T19:20:00Z">
        <w:r w:rsidR="00987E23">
          <w:rPr>
            <w:rFonts w:ascii="Arial" w:hAnsi="Arial" w:cs="Arial"/>
          </w:rPr>
          <w:t xml:space="preserve"> (</w:t>
        </w:r>
      </w:ins>
      <w:ins w:id="86" w:author="Micah Freedman" w:date="2022-03-22T03:29:00Z">
        <w:r w:rsidR="007123B3">
          <w:rPr>
            <w:rFonts w:ascii="Arial" w:hAnsi="Arial" w:cs="Arial"/>
          </w:rPr>
          <w:t>e.g.,</w:t>
        </w:r>
      </w:ins>
      <w:ins w:id="87" w:author="Micah Freedman" w:date="2022-03-09T11:08:00Z">
        <w:r w:rsidR="009A018B">
          <w:rPr>
            <w:rFonts w:ascii="Arial" w:hAnsi="Arial" w:cs="Arial"/>
          </w:rPr>
          <w:t xml:space="preserve"> </w:t>
        </w:r>
      </w:ins>
      <w:ins w:id="88" w:author="Micah Freedman" w:date="2022-03-09T11:03:00Z">
        <w:r w:rsidR="009A018B">
          <w:rPr>
            <w:rFonts w:ascii="Arial" w:hAnsi="Arial" w:cs="Arial"/>
          </w:rPr>
          <w:t xml:space="preserve">Brower and Moffitt 1974; </w:t>
        </w:r>
      </w:ins>
      <w:ins w:id="89" w:author="Micah Freedman" w:date="2022-03-09T10:45:00Z">
        <w:r w:rsidR="009034A4">
          <w:rPr>
            <w:rFonts w:ascii="Arial" w:hAnsi="Arial" w:cs="Arial"/>
          </w:rPr>
          <w:t>Gardner and Stermitz 1988</w:t>
        </w:r>
      </w:ins>
      <w:ins w:id="90" w:author="Micah Freedman" w:date="2022-03-07T19:20:00Z">
        <w:r w:rsidR="00987E23">
          <w:rPr>
            <w:rFonts w:ascii="Arial" w:hAnsi="Arial" w:cs="Arial"/>
          </w:rPr>
          <w:t>)</w:t>
        </w:r>
      </w:ins>
      <w:ins w:id="91" w:author="Micah Freedman" w:date="2022-03-07T19:18:00Z">
        <w:r w:rsidR="002A42C5">
          <w:rPr>
            <w:rFonts w:ascii="Arial" w:hAnsi="Arial" w:cs="Arial"/>
          </w:rPr>
          <w:t xml:space="preserve">, although these differences are usually </w:t>
        </w:r>
      </w:ins>
      <w:ins w:id="92" w:author="Micah Freedman" w:date="2022-03-07T19:20:00Z">
        <w:r w:rsidR="00987E23">
          <w:rPr>
            <w:rFonts w:ascii="Arial" w:hAnsi="Arial" w:cs="Arial"/>
          </w:rPr>
          <w:t>attribut</w:t>
        </w:r>
      </w:ins>
      <w:ins w:id="93" w:author="Micah Freedman" w:date="2022-03-09T10:39:00Z">
        <w:r w:rsidR="00EC0E01">
          <w:rPr>
            <w:rFonts w:ascii="Arial" w:hAnsi="Arial" w:cs="Arial"/>
          </w:rPr>
          <w:t>ed</w:t>
        </w:r>
      </w:ins>
      <w:ins w:id="94" w:author="Micah Freedman" w:date="2022-03-07T19:18:00Z">
        <w:r w:rsidR="002A42C5">
          <w:rPr>
            <w:rFonts w:ascii="Arial" w:hAnsi="Arial" w:cs="Arial"/>
          </w:rPr>
          <w:t xml:space="preserve"> to differences in host plant </w:t>
        </w:r>
        <w:r w:rsidR="002A42C5">
          <w:rPr>
            <w:rFonts w:ascii="Arial" w:hAnsi="Arial" w:cs="Arial"/>
          </w:rPr>
          <w:lastRenderedPageBreak/>
          <w:t>availability. By contrast, relatively little research has focused on intraspecific genetic variation in the propensity to sequester toxins (but see Müller et al. 2003</w:t>
        </w:r>
      </w:ins>
      <w:ins w:id="95" w:author="Micah Freedman" w:date="2022-03-22T03:31:00Z">
        <w:r w:rsidR="007123B3">
          <w:rPr>
            <w:rFonts w:ascii="Arial" w:hAnsi="Arial" w:cs="Arial"/>
          </w:rPr>
          <w:t>;</w:t>
        </w:r>
      </w:ins>
      <w:ins w:id="96" w:author="Micah Freedman" w:date="2022-03-07T19:18:00Z">
        <w:r w:rsidR="002A42C5">
          <w:rPr>
            <w:rFonts w:ascii="Arial" w:hAnsi="Arial" w:cs="Arial"/>
          </w:rPr>
          <w:t xml:space="preserve"> Fordyce and Nice 2008).</w:t>
        </w:r>
      </w:ins>
      <w:del w:id="97" w:author="Micah Freedman" w:date="2022-03-07T18:03:00Z">
        <w:r w:rsidR="00F27AEE" w:rsidRPr="00771517" w:rsidDel="0053607E">
          <w:rPr>
            <w:rFonts w:ascii="Arial" w:hAnsi="Arial" w:cs="Arial"/>
          </w:rPr>
          <w:delText xml:space="preserve">Plant-feeding insects comprise the vast majority of </w:delText>
        </w:r>
        <w:r w:rsidR="003F07F1" w:rsidDel="0053607E">
          <w:rPr>
            <w:rFonts w:ascii="Arial" w:hAnsi="Arial" w:cs="Arial"/>
          </w:rPr>
          <w:delText xml:space="preserve">described </w:delText>
        </w:r>
        <w:r w:rsidR="00F27AEE" w:rsidRPr="00771517" w:rsidDel="0053607E">
          <w:rPr>
            <w:rFonts w:ascii="Arial" w:hAnsi="Arial" w:cs="Arial"/>
          </w:rPr>
          <w:delText>terrestrial biodiversity</w:delText>
        </w:r>
        <w:r w:rsidR="00CE5BA1" w:rsidRPr="00771517" w:rsidDel="0053607E">
          <w:rPr>
            <w:rFonts w:ascii="Arial" w:hAnsi="Arial" w:cs="Arial"/>
          </w:rPr>
          <w:delText xml:space="preserve"> (Futuyma and Agrawal 2009</w:delText>
        </w:r>
        <w:r w:rsidR="006963A4" w:rsidRPr="00771517" w:rsidDel="0053607E">
          <w:rPr>
            <w:rFonts w:ascii="Arial" w:hAnsi="Arial" w:cs="Arial"/>
          </w:rPr>
          <w:delText xml:space="preserve">; </w:delText>
        </w:r>
        <w:r w:rsidR="00CE5BA1" w:rsidRPr="00771517" w:rsidDel="0053607E">
          <w:rPr>
            <w:rFonts w:ascii="Arial" w:hAnsi="Arial" w:cs="Arial"/>
          </w:rPr>
          <w:delText>Wiens et al. 2015)</w:delText>
        </w:r>
        <w:r w:rsidR="00F27AEE" w:rsidRPr="00771517" w:rsidDel="0053607E">
          <w:rPr>
            <w:rFonts w:ascii="Arial" w:hAnsi="Arial" w:cs="Arial"/>
          </w:rPr>
          <w:delText>, with most species showing a high degree of host plant specialization and feeding exclusively from single host plant families, genera, or species</w:delText>
        </w:r>
        <w:r w:rsidR="00CE5BA1" w:rsidRPr="00771517" w:rsidDel="0053607E">
          <w:rPr>
            <w:rFonts w:ascii="Arial" w:hAnsi="Arial" w:cs="Arial"/>
          </w:rPr>
          <w:delText xml:space="preserve"> (Forister et al. 2015)</w:delText>
        </w:r>
        <w:r w:rsidR="00F27AEE" w:rsidRPr="00771517" w:rsidDel="0053607E">
          <w:rPr>
            <w:rFonts w:ascii="Arial" w:hAnsi="Arial" w:cs="Arial"/>
          </w:rPr>
          <w:delText>. Host plant specialization is often explained in terms of cross-host performance tradeoffs</w:delText>
        </w:r>
        <w:r w:rsidR="00CE5BA1" w:rsidRPr="00771517" w:rsidDel="0053607E">
          <w:rPr>
            <w:rFonts w:ascii="Arial" w:hAnsi="Arial" w:cs="Arial"/>
          </w:rPr>
          <w:delText xml:space="preserve"> (Rausher 1984</w:delText>
        </w:r>
        <w:r w:rsidR="006963A4" w:rsidRPr="00771517" w:rsidDel="0053607E">
          <w:rPr>
            <w:rFonts w:ascii="Arial" w:hAnsi="Arial" w:cs="Arial"/>
          </w:rPr>
          <w:delText xml:space="preserve">; </w:delText>
        </w:r>
        <w:r w:rsidR="00CE5BA1" w:rsidRPr="00771517" w:rsidDel="0053607E">
          <w:rPr>
            <w:rFonts w:ascii="Arial" w:hAnsi="Arial" w:cs="Arial"/>
          </w:rPr>
          <w:delText>Futuyma and Moreno 1988)</w:delText>
        </w:r>
        <w:r w:rsidR="00F27AEE" w:rsidRPr="00771517" w:rsidDel="0053607E">
          <w:rPr>
            <w:rFonts w:ascii="Arial" w:hAnsi="Arial" w:cs="Arial"/>
          </w:rPr>
          <w:delText>, though other explanations involving enemy-free space and selection by predators have also been invoked</w:delText>
        </w:r>
        <w:r w:rsidR="00CE5BA1" w:rsidRPr="00771517" w:rsidDel="0053607E">
          <w:rPr>
            <w:rFonts w:ascii="Arial" w:hAnsi="Arial" w:cs="Arial"/>
          </w:rPr>
          <w:delText xml:space="preserve"> (Gilbert and Singer 1975, Bernays and Graham 1988</w:delText>
        </w:r>
        <w:r w:rsidR="009B2967" w:rsidDel="0053607E">
          <w:rPr>
            <w:rFonts w:ascii="Arial" w:hAnsi="Arial" w:cs="Arial"/>
          </w:rPr>
          <w:delText>, Pet</w:delText>
        </w:r>
        <w:r w:rsidR="00F65CF7" w:rsidDel="0053607E">
          <w:rPr>
            <w:rFonts w:ascii="Arial" w:hAnsi="Arial" w:cs="Arial"/>
          </w:rPr>
          <w:delText>schenka and Agrawal 2016</w:delText>
        </w:r>
        <w:r w:rsidR="00CE5BA1" w:rsidRPr="00771517" w:rsidDel="0053607E">
          <w:rPr>
            <w:rFonts w:ascii="Arial" w:hAnsi="Arial" w:cs="Arial"/>
          </w:rPr>
          <w:delText>)</w:delText>
        </w:r>
        <w:r w:rsidR="00F27AEE" w:rsidRPr="00771517" w:rsidDel="0053607E">
          <w:rPr>
            <w:rFonts w:ascii="Arial" w:hAnsi="Arial" w:cs="Arial"/>
          </w:rPr>
          <w:delText xml:space="preserve">. </w:delText>
        </w:r>
      </w:del>
      <w:del w:id="98" w:author="Micah Freedman" w:date="2022-03-07T17:54:00Z">
        <w:r w:rsidR="00F27AEE" w:rsidRPr="00771517" w:rsidDel="00E617FC">
          <w:rPr>
            <w:rFonts w:ascii="Arial" w:hAnsi="Arial" w:cs="Arial"/>
          </w:rPr>
          <w:delText>One way in which herbivores may gain protection from their predators and other natural enemies is through sequestration, defined as the selective uptake, transport, modification, storage, and deployment of plant secondary compounds</w:delText>
        </w:r>
        <w:r w:rsidR="00CE5BA1" w:rsidRPr="00771517" w:rsidDel="00E617FC">
          <w:rPr>
            <w:rFonts w:ascii="Arial" w:hAnsi="Arial" w:cs="Arial"/>
          </w:rPr>
          <w:delText xml:space="preserve"> (Heckel 2014)</w:delText>
        </w:r>
        <w:r w:rsidR="00F27AEE" w:rsidRPr="00771517" w:rsidDel="00E617FC">
          <w:rPr>
            <w:rFonts w:ascii="Arial" w:hAnsi="Arial" w:cs="Arial"/>
          </w:rPr>
          <w:delText xml:space="preserve">. </w:delText>
        </w:r>
      </w:del>
      <w:moveFromRangeStart w:id="99" w:author="Micah Freedman" w:date="2022-03-07T17:46:00Z" w:name="move97567584"/>
      <w:moveFrom w:id="100" w:author="Micah Freedman" w:date="2022-03-07T17:46:00Z">
        <w:del w:id="101" w:author="Micah Freedman" w:date="2022-03-07T18:03:00Z">
          <w:r w:rsidR="00FF0514" w:rsidDel="0053607E">
            <w:rPr>
              <w:rFonts w:ascii="Arial" w:hAnsi="Arial" w:cs="Arial"/>
            </w:rPr>
            <w:delText>Sequestration</w:delText>
          </w:r>
          <w:r w:rsidR="00F27AEE" w:rsidRPr="00771517" w:rsidDel="0053607E">
            <w:rPr>
              <w:rFonts w:ascii="Arial" w:hAnsi="Arial" w:cs="Arial"/>
            </w:rPr>
            <w:delText xml:space="preserve"> as a defense against higher trophic levels is common across the tree of life</w:delText>
          </w:r>
          <w:r w:rsidR="00CE5BA1" w:rsidRPr="00771517" w:rsidDel="0053607E">
            <w:rPr>
              <w:rFonts w:ascii="Arial" w:hAnsi="Arial" w:cs="Arial"/>
            </w:rPr>
            <w:delText xml:space="preserve"> (Brodie 2009)</w:delText>
          </w:r>
          <w:r w:rsidR="00F27AEE" w:rsidRPr="00771517" w:rsidDel="0053607E">
            <w:rPr>
              <w:rFonts w:ascii="Arial" w:hAnsi="Arial" w:cs="Arial"/>
            </w:rPr>
            <w:delText xml:space="preserve"> and has been </w:delText>
          </w:r>
          <w:r w:rsidR="002A2588" w:rsidDel="0053607E">
            <w:rPr>
              <w:rFonts w:ascii="Arial" w:hAnsi="Arial" w:cs="Arial"/>
            </w:rPr>
            <w:delText>documented</w:delText>
          </w:r>
          <w:r w:rsidR="00F27AEE" w:rsidRPr="00771517" w:rsidDel="0053607E">
            <w:rPr>
              <w:rFonts w:ascii="Arial" w:hAnsi="Arial" w:cs="Arial"/>
            </w:rPr>
            <w:delText xml:space="preserve"> in taxa as diverse as snakes</w:delText>
          </w:r>
          <w:r w:rsidR="00CE5BA1" w:rsidRPr="00771517" w:rsidDel="0053607E">
            <w:rPr>
              <w:rFonts w:ascii="Arial" w:hAnsi="Arial" w:cs="Arial"/>
            </w:rPr>
            <w:delText xml:space="preserve"> (Hutchinson et al. 2007)</w:delText>
          </w:r>
          <w:r w:rsidR="00F27AEE" w:rsidRPr="00771517" w:rsidDel="0053607E">
            <w:rPr>
              <w:rFonts w:ascii="Arial" w:hAnsi="Arial" w:cs="Arial"/>
            </w:rPr>
            <w:delText>, poison dart frogs</w:delText>
          </w:r>
          <w:r w:rsidR="00CE5BA1" w:rsidRPr="00771517" w:rsidDel="0053607E">
            <w:rPr>
              <w:rFonts w:ascii="Arial" w:hAnsi="Arial" w:cs="Arial"/>
            </w:rPr>
            <w:delText xml:space="preserve"> (Santos et al. 2003)</w:delText>
          </w:r>
          <w:r w:rsidR="00F27AEE" w:rsidRPr="00771517" w:rsidDel="0053607E">
            <w:rPr>
              <w:rFonts w:ascii="Arial" w:hAnsi="Arial" w:cs="Arial"/>
            </w:rPr>
            <w:delText>, and African crested rats</w:delText>
          </w:r>
          <w:r w:rsidR="00CE5BA1" w:rsidRPr="00771517" w:rsidDel="0053607E">
            <w:rPr>
              <w:rFonts w:ascii="Arial" w:hAnsi="Arial" w:cs="Arial"/>
            </w:rPr>
            <w:delText xml:space="preserve"> (Kingdon et al. 2012)</w:delText>
          </w:r>
          <w:r w:rsidR="00F27AEE" w:rsidRPr="00771517" w:rsidDel="0053607E">
            <w:rPr>
              <w:rFonts w:ascii="Arial" w:hAnsi="Arial" w:cs="Arial"/>
            </w:rPr>
            <w:delText xml:space="preserve">.  </w:delText>
          </w:r>
        </w:del>
      </w:moveFrom>
      <w:moveFromRangeEnd w:id="99"/>
    </w:p>
    <w:p w14:paraId="7E2FF41E" w14:textId="7F7EF061" w:rsidR="00F27AEE" w:rsidRPr="00771517" w:rsidRDefault="00F27AEE" w:rsidP="008442F3">
      <w:pPr>
        <w:spacing w:line="480" w:lineRule="auto"/>
        <w:ind w:firstLine="720"/>
        <w:jc w:val="both"/>
        <w:rPr>
          <w:rFonts w:ascii="Arial" w:hAnsi="Arial" w:cs="Arial"/>
        </w:rPr>
      </w:pPr>
      <w:r w:rsidRPr="00771517">
        <w:rPr>
          <w:rFonts w:ascii="Arial" w:hAnsi="Arial" w:cs="Arial"/>
        </w:rPr>
        <w:t>Monarch butterflies (</w:t>
      </w:r>
      <w:r w:rsidRPr="00771517">
        <w:rPr>
          <w:rFonts w:ascii="Arial" w:hAnsi="Arial" w:cs="Arial"/>
          <w:i/>
          <w:iCs/>
        </w:rPr>
        <w:t>Danaus plexippus</w:t>
      </w:r>
      <w:r w:rsidRPr="00771517">
        <w:rPr>
          <w:rFonts w:ascii="Arial" w:hAnsi="Arial" w:cs="Arial"/>
        </w:rPr>
        <w:t>) are perhaps the single best-studied example of a toxin-sequestering animal. Monarch larvae feed on milkweeds (Apocynaceae: Asclepiadoideae) and incorporate toxic cardiac glycosides (cardenolides) from these hosts that remain in their tissue through</w:t>
      </w:r>
      <w:r w:rsidR="005D272A" w:rsidRPr="00771517">
        <w:rPr>
          <w:rFonts w:ascii="Arial" w:hAnsi="Arial" w:cs="Arial"/>
        </w:rPr>
        <w:t>out</w:t>
      </w:r>
      <w:r w:rsidRPr="00771517">
        <w:rPr>
          <w:rFonts w:ascii="Arial" w:hAnsi="Arial" w:cs="Arial"/>
        </w:rPr>
        <w:t xml:space="preserve"> development</w:t>
      </w:r>
      <w:r w:rsidR="00CE5BA1" w:rsidRPr="00771517">
        <w:rPr>
          <w:rFonts w:ascii="Arial" w:hAnsi="Arial" w:cs="Arial"/>
        </w:rPr>
        <w:t xml:space="preserve"> (Brower </w:t>
      </w:r>
      <w:r w:rsidR="00022E2D">
        <w:rPr>
          <w:rFonts w:ascii="Arial" w:hAnsi="Arial" w:cs="Arial"/>
        </w:rPr>
        <w:t>et al.</w:t>
      </w:r>
      <w:r w:rsidR="00CE5BA1" w:rsidRPr="00771517">
        <w:rPr>
          <w:rFonts w:ascii="Arial" w:hAnsi="Arial" w:cs="Arial"/>
        </w:rPr>
        <w:t xml:space="preserve"> 1967</w:t>
      </w:r>
      <w:r w:rsidR="0052521C" w:rsidRPr="00771517">
        <w:rPr>
          <w:rFonts w:ascii="Arial" w:hAnsi="Arial" w:cs="Arial"/>
        </w:rPr>
        <w:t xml:space="preserve">, </w:t>
      </w:r>
      <w:r w:rsidR="002A2588">
        <w:rPr>
          <w:rFonts w:ascii="Arial" w:hAnsi="Arial" w:cs="Arial"/>
        </w:rPr>
        <w:t xml:space="preserve">Reichstein et al. 1968, </w:t>
      </w:r>
      <w:r w:rsidR="0052521C" w:rsidRPr="00771517">
        <w:rPr>
          <w:rFonts w:ascii="Arial" w:hAnsi="Arial" w:cs="Arial"/>
        </w:rPr>
        <w:t>Roeske et al. 1976</w:t>
      </w:r>
      <w:r w:rsidR="00CE5BA1" w:rsidRPr="00771517">
        <w:rPr>
          <w:rFonts w:ascii="Arial" w:hAnsi="Arial" w:cs="Arial"/>
        </w:rPr>
        <w:t>)</w:t>
      </w:r>
      <w:r w:rsidRPr="00771517">
        <w:rPr>
          <w:rFonts w:ascii="Arial" w:hAnsi="Arial" w:cs="Arial"/>
        </w:rPr>
        <w:t xml:space="preserve">. </w:t>
      </w:r>
      <w:r w:rsidR="005D272A" w:rsidRPr="00771517">
        <w:rPr>
          <w:rFonts w:ascii="Arial" w:hAnsi="Arial" w:cs="Arial"/>
        </w:rPr>
        <w:t xml:space="preserve">The toxicity of monarchs and </w:t>
      </w:r>
      <w:r w:rsidR="005D3D20" w:rsidRPr="00771517">
        <w:rPr>
          <w:rFonts w:ascii="Arial" w:hAnsi="Arial" w:cs="Arial"/>
        </w:rPr>
        <w:t>other Danaine butterflies</w:t>
      </w:r>
      <w:r w:rsidRPr="00771517">
        <w:rPr>
          <w:rFonts w:ascii="Arial" w:hAnsi="Arial" w:cs="Arial"/>
        </w:rPr>
        <w:t xml:space="preserve"> has been the subject of intense speculation and research dating back to the </w:t>
      </w:r>
      <w:r w:rsidR="005D272A" w:rsidRPr="00771517">
        <w:rPr>
          <w:rFonts w:ascii="Arial" w:hAnsi="Arial" w:cs="Arial"/>
        </w:rPr>
        <w:t>late</w:t>
      </w:r>
      <w:r w:rsidRPr="00771517">
        <w:rPr>
          <w:rFonts w:ascii="Arial" w:hAnsi="Arial" w:cs="Arial"/>
        </w:rPr>
        <w:t xml:space="preserve"> </w:t>
      </w:r>
      <w:r w:rsidR="005D272A" w:rsidRPr="00771517">
        <w:rPr>
          <w:rFonts w:ascii="Arial" w:hAnsi="Arial" w:cs="Arial"/>
        </w:rPr>
        <w:t>1800s (Trimen 1887</w:t>
      </w:r>
      <w:r w:rsidR="006963A4" w:rsidRPr="00771517">
        <w:rPr>
          <w:rFonts w:ascii="Arial" w:hAnsi="Arial" w:cs="Arial"/>
        </w:rPr>
        <w:t xml:space="preserve">; </w:t>
      </w:r>
      <w:r w:rsidR="000B6D42" w:rsidRPr="00771517">
        <w:rPr>
          <w:rFonts w:ascii="Arial" w:hAnsi="Arial" w:cs="Arial"/>
        </w:rPr>
        <w:t>Poulton 1914</w:t>
      </w:r>
      <w:r w:rsidR="006963A4" w:rsidRPr="00771517">
        <w:rPr>
          <w:rFonts w:ascii="Arial" w:hAnsi="Arial" w:cs="Arial"/>
        </w:rPr>
        <w:t xml:space="preserve">; </w:t>
      </w:r>
      <w:r w:rsidR="005D272A" w:rsidRPr="00771517">
        <w:rPr>
          <w:rFonts w:ascii="Arial" w:hAnsi="Arial" w:cs="Arial"/>
        </w:rPr>
        <w:t>Reichstein et al. 1968</w:t>
      </w:r>
      <w:r w:rsidR="00A67D9E">
        <w:rPr>
          <w:rFonts w:ascii="Arial" w:hAnsi="Arial" w:cs="Arial"/>
        </w:rPr>
        <w:t>;</w:t>
      </w:r>
      <w:r w:rsidR="0032482D">
        <w:rPr>
          <w:rFonts w:ascii="Arial" w:hAnsi="Arial" w:cs="Arial"/>
        </w:rPr>
        <w:t xml:space="preserve"> Agrawal 2017</w:t>
      </w:r>
      <w:r w:rsidR="005D272A" w:rsidRPr="00771517">
        <w:rPr>
          <w:rFonts w:ascii="Arial" w:hAnsi="Arial" w:cs="Arial"/>
        </w:rPr>
        <w:t>)</w:t>
      </w:r>
      <w:r w:rsidRPr="00771517">
        <w:rPr>
          <w:rFonts w:ascii="Arial" w:hAnsi="Arial" w:cs="Arial"/>
        </w:rPr>
        <w:t>, and the physiological</w:t>
      </w:r>
      <w:r w:rsidR="0064138B">
        <w:rPr>
          <w:rFonts w:ascii="Arial" w:hAnsi="Arial" w:cs="Arial"/>
        </w:rPr>
        <w:t xml:space="preserve"> and biochemical</w:t>
      </w:r>
      <w:r w:rsidRPr="00771517">
        <w:rPr>
          <w:rFonts w:ascii="Arial" w:hAnsi="Arial" w:cs="Arial"/>
        </w:rPr>
        <w:t xml:space="preserve"> basis of this behavior has been studied in </w:t>
      </w:r>
      <w:r w:rsidR="005D272A" w:rsidRPr="00771517">
        <w:rPr>
          <w:rFonts w:ascii="Arial" w:hAnsi="Arial" w:cs="Arial"/>
        </w:rPr>
        <w:t>considerable</w:t>
      </w:r>
      <w:r w:rsidRPr="00771517">
        <w:rPr>
          <w:rFonts w:ascii="Arial" w:hAnsi="Arial" w:cs="Arial"/>
        </w:rPr>
        <w:t xml:space="preserve"> detail</w:t>
      </w:r>
      <w:r w:rsidR="005D272A" w:rsidRPr="00771517">
        <w:rPr>
          <w:rFonts w:ascii="Arial" w:hAnsi="Arial" w:cs="Arial"/>
        </w:rPr>
        <w:t xml:space="preserve"> (Duffey 1980</w:t>
      </w:r>
      <w:r w:rsidR="00A67D9E">
        <w:rPr>
          <w:rFonts w:ascii="Arial" w:hAnsi="Arial" w:cs="Arial"/>
        </w:rPr>
        <w:t>;</w:t>
      </w:r>
      <w:r w:rsidR="00584BC9">
        <w:rPr>
          <w:rFonts w:ascii="Arial" w:hAnsi="Arial" w:cs="Arial"/>
        </w:rPr>
        <w:t xml:space="preserve"> Seiber et al. 1980</w:t>
      </w:r>
      <w:r w:rsidR="00A67D9E">
        <w:rPr>
          <w:rFonts w:ascii="Arial" w:hAnsi="Arial" w:cs="Arial"/>
        </w:rPr>
        <w:t>;</w:t>
      </w:r>
      <w:r w:rsidR="005D272A" w:rsidRPr="00771517">
        <w:rPr>
          <w:rFonts w:ascii="Arial" w:hAnsi="Arial" w:cs="Arial"/>
        </w:rPr>
        <w:t xml:space="preserve"> Frick and Wink 1995</w:t>
      </w:r>
      <w:r w:rsidR="00A67D9E">
        <w:rPr>
          <w:rFonts w:ascii="Arial" w:hAnsi="Arial" w:cs="Arial"/>
        </w:rPr>
        <w:t>;</w:t>
      </w:r>
      <w:del w:id="102" w:author="Micah Freedman" w:date="2022-03-22T04:25:00Z">
        <w:r w:rsidR="0064138B" w:rsidDel="00B71F89">
          <w:rPr>
            <w:rFonts w:ascii="Arial" w:hAnsi="Arial" w:cs="Arial"/>
          </w:rPr>
          <w:delText xml:space="preserve"> </w:delText>
        </w:r>
      </w:del>
      <w:ins w:id="103" w:author="Micah Freedman" w:date="2022-03-11T14:57:00Z">
        <w:r w:rsidR="00E71762">
          <w:rPr>
            <w:rFonts w:ascii="Arial" w:hAnsi="Arial" w:cs="Arial"/>
          </w:rPr>
          <w:t xml:space="preserve"> </w:t>
        </w:r>
      </w:ins>
      <w:r w:rsidR="0064138B">
        <w:rPr>
          <w:rFonts w:ascii="Arial" w:hAnsi="Arial" w:cs="Arial"/>
        </w:rPr>
        <w:t>Agrawal et al. 2021</w:t>
      </w:r>
      <w:r w:rsidR="005D272A" w:rsidRPr="00771517">
        <w:rPr>
          <w:rFonts w:ascii="Arial" w:hAnsi="Arial" w:cs="Arial"/>
        </w:rPr>
        <w:t>)</w:t>
      </w:r>
      <w:del w:id="104" w:author="Micah Freedman" w:date="2022-02-21T12:32:00Z">
        <w:r w:rsidRPr="00771517" w:rsidDel="000E15CF">
          <w:rPr>
            <w:rFonts w:ascii="Arial" w:hAnsi="Arial" w:cs="Arial"/>
          </w:rPr>
          <w:delText xml:space="preserve">. Cardenolide sequestration in monarchs </w:delText>
        </w:r>
        <w:r w:rsidR="00360DAB" w:rsidDel="000E15CF">
          <w:rPr>
            <w:rFonts w:ascii="Arial" w:hAnsi="Arial" w:cs="Arial"/>
          </w:rPr>
          <w:delText>is thought to</w:delText>
        </w:r>
        <w:r w:rsidRPr="00771517" w:rsidDel="000E15CF">
          <w:rPr>
            <w:rFonts w:ascii="Arial" w:hAnsi="Arial" w:cs="Arial"/>
          </w:rPr>
          <w:delText xml:space="preserve"> reflect a combination of passive and active processes: nonpolar cardenolides passively diffuse across the membrane of the monarch midgut, while active transport is </w:delText>
        </w:r>
        <w:r w:rsidR="007D43DA" w:rsidDel="000E15CF">
          <w:rPr>
            <w:rFonts w:ascii="Arial" w:hAnsi="Arial" w:cs="Arial"/>
          </w:rPr>
          <w:delText>likely</w:delText>
        </w:r>
        <w:r w:rsidR="002A2588" w:rsidDel="000E15CF">
          <w:rPr>
            <w:rFonts w:ascii="Arial" w:hAnsi="Arial" w:cs="Arial"/>
          </w:rPr>
          <w:delText xml:space="preserve"> </w:delText>
        </w:r>
        <w:r w:rsidRPr="00771517" w:rsidDel="000E15CF">
          <w:rPr>
            <w:rFonts w:ascii="Arial" w:hAnsi="Arial" w:cs="Arial"/>
          </w:rPr>
          <w:delText xml:space="preserve">required for </w:delText>
        </w:r>
        <w:r w:rsidR="00360DAB" w:rsidDel="000E15CF">
          <w:rPr>
            <w:rFonts w:ascii="Arial" w:hAnsi="Arial" w:cs="Arial"/>
          </w:rPr>
          <w:delText>transmembrane movement</w:delText>
        </w:r>
        <w:r w:rsidRPr="00771517" w:rsidDel="000E15CF">
          <w:rPr>
            <w:rFonts w:ascii="Arial" w:hAnsi="Arial" w:cs="Arial"/>
          </w:rPr>
          <w:delText xml:space="preserve"> of polar cardenolides and subsequent deposition in storage tissues</w:delText>
        </w:r>
        <w:r w:rsidR="005D272A" w:rsidRPr="00771517" w:rsidDel="000E15CF">
          <w:rPr>
            <w:rFonts w:ascii="Arial" w:hAnsi="Arial" w:cs="Arial"/>
          </w:rPr>
          <w:delText xml:space="preserve"> (Frick and Wink 1995</w:delText>
        </w:r>
        <w:r w:rsidR="006963A4" w:rsidRPr="00771517" w:rsidDel="000E15CF">
          <w:rPr>
            <w:rFonts w:ascii="Arial" w:hAnsi="Arial" w:cs="Arial"/>
          </w:rPr>
          <w:delText xml:space="preserve">; </w:delText>
        </w:r>
        <w:r w:rsidR="005D272A" w:rsidRPr="00771517" w:rsidDel="000E15CF">
          <w:rPr>
            <w:rFonts w:ascii="Arial" w:hAnsi="Arial" w:cs="Arial"/>
          </w:rPr>
          <w:delText>Agrawal et al. 2012</w:delText>
        </w:r>
        <w:r w:rsidR="00A67D9E" w:rsidDel="000E15CF">
          <w:rPr>
            <w:rFonts w:ascii="Arial" w:hAnsi="Arial" w:cs="Arial"/>
          </w:rPr>
          <w:delText>;</w:delText>
        </w:r>
        <w:r w:rsidR="00360DAB" w:rsidDel="000E15CF">
          <w:rPr>
            <w:rFonts w:ascii="Arial" w:hAnsi="Arial" w:cs="Arial"/>
          </w:rPr>
          <w:delText xml:space="preserve"> Groen et al. 2017</w:delText>
        </w:r>
        <w:r w:rsidR="005D272A" w:rsidRPr="00771517" w:rsidDel="000E15CF">
          <w:rPr>
            <w:rFonts w:ascii="Arial" w:hAnsi="Arial" w:cs="Arial"/>
          </w:rPr>
          <w:delText>)</w:delText>
        </w:r>
      </w:del>
      <w:r w:rsidRPr="00771517">
        <w:rPr>
          <w:rFonts w:ascii="Arial" w:hAnsi="Arial" w:cs="Arial"/>
        </w:rPr>
        <w:t xml:space="preserve">. </w:t>
      </w:r>
      <w:r w:rsidR="00A14F03" w:rsidRPr="00771517">
        <w:rPr>
          <w:rFonts w:ascii="Arial" w:hAnsi="Arial" w:cs="Arial"/>
        </w:rPr>
        <w:t>Cardenolides sequestered by monarchs confer protection against bird</w:t>
      </w:r>
      <w:r w:rsidR="00981D73" w:rsidRPr="00771517">
        <w:rPr>
          <w:rFonts w:ascii="Arial" w:hAnsi="Arial" w:cs="Arial"/>
        </w:rPr>
        <w:t xml:space="preserve"> predators, as demonstrated in the iconic series of experiments by</w:t>
      </w:r>
      <w:r w:rsidR="00A14F03" w:rsidRPr="00771517">
        <w:rPr>
          <w:rFonts w:ascii="Arial" w:hAnsi="Arial" w:cs="Arial"/>
        </w:rPr>
        <w:t xml:space="preserve"> </w:t>
      </w:r>
      <w:r w:rsidR="002A08B1" w:rsidRPr="00771517">
        <w:rPr>
          <w:rFonts w:ascii="Arial" w:hAnsi="Arial" w:cs="Arial"/>
        </w:rPr>
        <w:t xml:space="preserve">Lincoln </w:t>
      </w:r>
      <w:r w:rsidR="005D272A" w:rsidRPr="00771517">
        <w:rPr>
          <w:rFonts w:ascii="Arial" w:hAnsi="Arial" w:cs="Arial"/>
        </w:rPr>
        <w:t>Brower</w:t>
      </w:r>
      <w:r w:rsidR="002A08B1" w:rsidRPr="00771517">
        <w:rPr>
          <w:rFonts w:ascii="Arial" w:hAnsi="Arial" w:cs="Arial"/>
        </w:rPr>
        <w:t xml:space="preserve"> and colleag</w:t>
      </w:r>
      <w:r w:rsidR="00E23D91" w:rsidRPr="00771517">
        <w:rPr>
          <w:rFonts w:ascii="Arial" w:hAnsi="Arial" w:cs="Arial"/>
        </w:rPr>
        <w:t>u</w:t>
      </w:r>
      <w:r w:rsidR="002A08B1" w:rsidRPr="00771517">
        <w:rPr>
          <w:rFonts w:ascii="Arial" w:hAnsi="Arial" w:cs="Arial"/>
        </w:rPr>
        <w:t>es (Brower</w:t>
      </w:r>
      <w:r w:rsidR="005D272A" w:rsidRPr="00771517">
        <w:rPr>
          <w:rFonts w:ascii="Arial" w:hAnsi="Arial" w:cs="Arial"/>
        </w:rPr>
        <w:t xml:space="preserve"> et al. 1968</w:t>
      </w:r>
      <w:r w:rsidR="002A08B1" w:rsidRPr="00771517">
        <w:rPr>
          <w:rFonts w:ascii="Arial" w:hAnsi="Arial" w:cs="Arial"/>
        </w:rPr>
        <w:t xml:space="preserve">; </w:t>
      </w:r>
      <w:r w:rsidR="006963A4" w:rsidRPr="00771517">
        <w:rPr>
          <w:rFonts w:ascii="Arial" w:hAnsi="Arial" w:cs="Arial"/>
        </w:rPr>
        <w:t xml:space="preserve">Brower et al. 1972; </w:t>
      </w:r>
      <w:r w:rsidR="005D272A" w:rsidRPr="00771517">
        <w:rPr>
          <w:rFonts w:ascii="Arial" w:hAnsi="Arial" w:cs="Arial"/>
        </w:rPr>
        <w:t>Brower and Moffitt 1974)</w:t>
      </w:r>
      <w:r w:rsidR="00981D73" w:rsidRPr="00771517">
        <w:rPr>
          <w:rFonts w:ascii="Arial" w:hAnsi="Arial" w:cs="Arial"/>
        </w:rPr>
        <w:t xml:space="preserve"> and the associated image of a </w:t>
      </w:r>
      <w:r w:rsidR="00D9459A">
        <w:rPr>
          <w:rFonts w:ascii="Arial" w:hAnsi="Arial" w:cs="Arial"/>
        </w:rPr>
        <w:t>vomiting</w:t>
      </w:r>
      <w:r w:rsidR="00981D73" w:rsidRPr="00771517">
        <w:rPr>
          <w:rFonts w:ascii="Arial" w:hAnsi="Arial" w:cs="Arial"/>
        </w:rPr>
        <w:t xml:space="preserve"> blue jay. Sequestered cardenolides also deter i</w:t>
      </w:r>
      <w:r w:rsidR="00A26FFC" w:rsidRPr="00771517">
        <w:rPr>
          <w:rFonts w:ascii="Arial" w:hAnsi="Arial" w:cs="Arial"/>
        </w:rPr>
        <w:t>nvertebrate predators</w:t>
      </w:r>
      <w:r w:rsidR="00497ECA" w:rsidRPr="00771517">
        <w:rPr>
          <w:rFonts w:ascii="Arial" w:hAnsi="Arial" w:cs="Arial"/>
        </w:rPr>
        <w:t xml:space="preserve"> (Rayor et al. 2004)</w:t>
      </w:r>
      <w:r w:rsidR="00981D73" w:rsidRPr="00771517">
        <w:rPr>
          <w:rFonts w:ascii="Arial" w:hAnsi="Arial" w:cs="Arial"/>
        </w:rPr>
        <w:t xml:space="preserve"> and parasitoids</w:t>
      </w:r>
      <w:r w:rsidR="00A26FFC" w:rsidRPr="00771517">
        <w:rPr>
          <w:rFonts w:ascii="Arial" w:hAnsi="Arial" w:cs="Arial"/>
        </w:rPr>
        <w:t xml:space="preserve"> (Stenoien et al. 2019)</w:t>
      </w:r>
      <w:ins w:id="105" w:author="Micah Freedman" w:date="2022-03-09T11:09:00Z">
        <w:r w:rsidR="00F60616">
          <w:rPr>
            <w:rFonts w:ascii="Arial" w:hAnsi="Arial" w:cs="Arial"/>
          </w:rPr>
          <w:t>.</w:t>
        </w:r>
      </w:ins>
      <w:del w:id="106" w:author="Micah Freedman" w:date="2022-03-09T11:09:00Z">
        <w:r w:rsidR="00A14F03" w:rsidRPr="00771517" w:rsidDel="00F60616">
          <w:rPr>
            <w:rFonts w:ascii="Arial" w:hAnsi="Arial" w:cs="Arial"/>
          </w:rPr>
          <w:delText xml:space="preserve">, and </w:delText>
        </w:r>
        <w:r w:rsidR="009F1790" w:rsidDel="00F60616">
          <w:rPr>
            <w:rFonts w:ascii="Arial" w:hAnsi="Arial" w:cs="Arial"/>
          </w:rPr>
          <w:delText>high-</w:delText>
        </w:r>
        <w:r w:rsidR="00A14F03" w:rsidRPr="00771517" w:rsidDel="00F60616">
          <w:rPr>
            <w:rFonts w:ascii="Arial" w:hAnsi="Arial" w:cs="Arial"/>
          </w:rPr>
          <w:delText>cardenolide</w:delText>
        </w:r>
        <w:r w:rsidR="009F1790" w:rsidDel="00F60616">
          <w:rPr>
            <w:rFonts w:ascii="Arial" w:hAnsi="Arial" w:cs="Arial"/>
          </w:rPr>
          <w:delText xml:space="preserve"> diets</w:delText>
        </w:r>
        <w:r w:rsidR="00A14F03" w:rsidRPr="00771517" w:rsidDel="00F60616">
          <w:rPr>
            <w:rFonts w:ascii="Arial" w:hAnsi="Arial" w:cs="Arial"/>
          </w:rPr>
          <w:delText xml:space="preserve"> </w:delText>
        </w:r>
        <w:r w:rsidR="00497ECA" w:rsidRPr="00771517" w:rsidDel="00F60616">
          <w:rPr>
            <w:rFonts w:ascii="Arial" w:hAnsi="Arial" w:cs="Arial"/>
          </w:rPr>
          <w:delText>are likewise</w:delText>
        </w:r>
        <w:r w:rsidR="00A14F03" w:rsidRPr="00771517" w:rsidDel="00F60616">
          <w:rPr>
            <w:rFonts w:ascii="Arial" w:hAnsi="Arial" w:cs="Arial"/>
          </w:rPr>
          <w:delText xml:space="preserve"> associated with resistance to </w:delText>
        </w:r>
        <w:r w:rsidR="00663FDC" w:rsidDel="00F60616">
          <w:rPr>
            <w:rFonts w:ascii="Arial" w:hAnsi="Arial" w:cs="Arial"/>
          </w:rPr>
          <w:delText xml:space="preserve">the </w:delText>
        </w:r>
        <w:r w:rsidR="00A14F03" w:rsidRPr="00771517" w:rsidDel="00F60616">
          <w:rPr>
            <w:rFonts w:ascii="Arial" w:hAnsi="Arial" w:cs="Arial"/>
          </w:rPr>
          <w:delText>protozoan parasite</w:delText>
        </w:r>
        <w:r w:rsidR="005D272A" w:rsidRPr="00771517" w:rsidDel="00F60616">
          <w:rPr>
            <w:rFonts w:ascii="Arial" w:hAnsi="Arial" w:cs="Arial"/>
          </w:rPr>
          <w:delText xml:space="preserve"> </w:delText>
        </w:r>
        <w:r w:rsidR="005D272A" w:rsidRPr="00771517" w:rsidDel="00F60616">
          <w:rPr>
            <w:rFonts w:ascii="Arial" w:hAnsi="Arial" w:cs="Arial"/>
            <w:i/>
            <w:iCs/>
          </w:rPr>
          <w:delText>Ophryocystis elektroscirrha</w:delText>
        </w:r>
        <w:r w:rsidR="005D272A" w:rsidRPr="00771517" w:rsidDel="00F60616">
          <w:rPr>
            <w:rFonts w:ascii="Arial" w:hAnsi="Arial" w:cs="Arial"/>
          </w:rPr>
          <w:delText xml:space="preserve"> (de Roode et al. 2008</w:delText>
        </w:r>
        <w:r w:rsidR="006963A4" w:rsidRPr="00771517" w:rsidDel="00F60616">
          <w:rPr>
            <w:rFonts w:ascii="Arial" w:hAnsi="Arial" w:cs="Arial"/>
          </w:rPr>
          <w:delText>;</w:delText>
        </w:r>
        <w:r w:rsidR="005D272A" w:rsidRPr="00771517" w:rsidDel="00F60616">
          <w:rPr>
            <w:rFonts w:ascii="Arial" w:hAnsi="Arial" w:cs="Arial"/>
          </w:rPr>
          <w:delText xml:space="preserve"> Sternberg et al. 2012</w:delText>
        </w:r>
        <w:r w:rsidR="006963A4" w:rsidRPr="00771517" w:rsidDel="00F60616">
          <w:rPr>
            <w:rFonts w:ascii="Arial" w:hAnsi="Arial" w:cs="Arial"/>
          </w:rPr>
          <w:delText xml:space="preserve">; </w:delText>
        </w:r>
        <w:r w:rsidR="00100116" w:rsidRPr="00771517" w:rsidDel="00F60616">
          <w:rPr>
            <w:rFonts w:ascii="Arial" w:hAnsi="Arial" w:cs="Arial"/>
          </w:rPr>
          <w:delText>Gowler et al. 2015</w:delText>
        </w:r>
        <w:r w:rsidR="005D272A" w:rsidRPr="00771517" w:rsidDel="00F60616">
          <w:rPr>
            <w:rFonts w:ascii="Arial" w:hAnsi="Arial" w:cs="Arial"/>
          </w:rPr>
          <w:delText>)</w:delText>
        </w:r>
        <w:r w:rsidR="00A14F03" w:rsidRPr="00771517" w:rsidDel="00F60616">
          <w:rPr>
            <w:rFonts w:ascii="Arial" w:hAnsi="Arial" w:cs="Arial"/>
          </w:rPr>
          <w:delText>.</w:delText>
        </w:r>
      </w:del>
      <w:r w:rsidR="00A14F03" w:rsidRPr="00771517">
        <w:rPr>
          <w:rFonts w:ascii="Arial" w:hAnsi="Arial" w:cs="Arial"/>
        </w:rPr>
        <w:t xml:space="preserve"> </w:t>
      </w:r>
    </w:p>
    <w:p w14:paraId="4C2E7F7F" w14:textId="328256E7" w:rsidR="00F27AEE" w:rsidRPr="00771517" w:rsidRDefault="00A14F03" w:rsidP="008442F3">
      <w:pPr>
        <w:spacing w:line="480" w:lineRule="auto"/>
        <w:jc w:val="both"/>
        <w:rPr>
          <w:rFonts w:ascii="Arial" w:hAnsi="Arial" w:cs="Arial"/>
        </w:rPr>
      </w:pPr>
      <w:r w:rsidRPr="00771517">
        <w:rPr>
          <w:rFonts w:ascii="Arial" w:hAnsi="Arial" w:cs="Arial"/>
        </w:rPr>
        <w:tab/>
      </w:r>
      <w:r w:rsidR="00107570" w:rsidRPr="00771517">
        <w:rPr>
          <w:rFonts w:ascii="Arial" w:hAnsi="Arial" w:cs="Arial"/>
        </w:rPr>
        <w:t>Early studies</w:t>
      </w:r>
      <w:r w:rsidR="00FB5115" w:rsidRPr="00771517">
        <w:rPr>
          <w:rFonts w:ascii="Arial" w:hAnsi="Arial" w:cs="Arial"/>
        </w:rPr>
        <w:t xml:space="preserve"> </w:t>
      </w:r>
      <w:r w:rsidR="00497ECA" w:rsidRPr="00771517">
        <w:rPr>
          <w:rFonts w:ascii="Arial" w:hAnsi="Arial" w:cs="Arial"/>
        </w:rPr>
        <w:t>of sequestration in</w:t>
      </w:r>
      <w:r w:rsidR="00FB5115" w:rsidRPr="00771517">
        <w:rPr>
          <w:rFonts w:ascii="Arial" w:hAnsi="Arial" w:cs="Arial"/>
        </w:rPr>
        <w:t xml:space="preserve"> monarchs</w:t>
      </w:r>
      <w:r w:rsidR="00107570" w:rsidRPr="00771517">
        <w:rPr>
          <w:rFonts w:ascii="Arial" w:hAnsi="Arial" w:cs="Arial"/>
        </w:rPr>
        <w:t xml:space="preserve"> focused on characterizing differences in the amount and composition of cardenolides across a variety of milkweed species</w:t>
      </w:r>
      <w:r w:rsidR="00100116" w:rsidRPr="00771517">
        <w:rPr>
          <w:rFonts w:ascii="Arial" w:hAnsi="Arial" w:cs="Arial"/>
        </w:rPr>
        <w:t xml:space="preserve"> (</w:t>
      </w:r>
      <w:r w:rsidR="00497ECA" w:rsidRPr="00771517">
        <w:rPr>
          <w:rFonts w:ascii="Arial" w:hAnsi="Arial" w:cs="Arial"/>
        </w:rPr>
        <w:t>Brower et al. 1982</w:t>
      </w:r>
      <w:r w:rsidR="00A67D9E">
        <w:rPr>
          <w:rFonts w:ascii="Arial" w:hAnsi="Arial" w:cs="Arial"/>
        </w:rPr>
        <w:t>;</w:t>
      </w:r>
      <w:r w:rsidR="00EC2497" w:rsidRPr="00771517">
        <w:rPr>
          <w:rFonts w:ascii="Arial" w:hAnsi="Arial" w:cs="Arial"/>
        </w:rPr>
        <w:t xml:space="preserve"> </w:t>
      </w:r>
      <w:r w:rsidR="002A2588">
        <w:rPr>
          <w:rFonts w:ascii="Arial" w:hAnsi="Arial" w:cs="Arial"/>
        </w:rPr>
        <w:t>Brower et al. 1984</w:t>
      </w:r>
      <w:r w:rsidR="00A67D9E">
        <w:rPr>
          <w:rFonts w:ascii="Arial" w:hAnsi="Arial" w:cs="Arial"/>
        </w:rPr>
        <w:t>;</w:t>
      </w:r>
      <w:r w:rsidR="002A2588">
        <w:rPr>
          <w:rFonts w:ascii="Arial" w:hAnsi="Arial" w:cs="Arial"/>
        </w:rPr>
        <w:t xml:space="preserve"> </w:t>
      </w:r>
      <w:r w:rsidR="00EC2497" w:rsidRPr="00771517">
        <w:rPr>
          <w:rFonts w:ascii="Arial" w:hAnsi="Arial" w:cs="Arial"/>
        </w:rPr>
        <w:t xml:space="preserve">Malcolm </w:t>
      </w:r>
      <w:r w:rsidR="004D1EC2">
        <w:rPr>
          <w:rFonts w:ascii="Arial" w:hAnsi="Arial" w:cs="Arial"/>
        </w:rPr>
        <w:t>and Brower</w:t>
      </w:r>
      <w:r w:rsidR="00EC2497" w:rsidRPr="00771517">
        <w:rPr>
          <w:rFonts w:ascii="Arial" w:hAnsi="Arial" w:cs="Arial"/>
        </w:rPr>
        <w:t xml:space="preserve"> 1989</w:t>
      </w:r>
      <w:r w:rsidR="00100116" w:rsidRPr="00771517">
        <w:rPr>
          <w:rFonts w:ascii="Arial" w:hAnsi="Arial" w:cs="Arial"/>
        </w:rPr>
        <w:t>)</w:t>
      </w:r>
      <w:r w:rsidR="00497ECA" w:rsidRPr="00771517">
        <w:rPr>
          <w:rFonts w:ascii="Arial" w:hAnsi="Arial" w:cs="Arial"/>
        </w:rPr>
        <w:t>, partly with the goal of informing studies that used “cardenolide fingerprinting” to identify the natal origins of migratory monarchs (Seiber et al. 1986</w:t>
      </w:r>
      <w:r w:rsidR="00A67D9E">
        <w:rPr>
          <w:rFonts w:ascii="Arial" w:hAnsi="Arial" w:cs="Arial"/>
        </w:rPr>
        <w:t>;</w:t>
      </w:r>
      <w:r w:rsidR="00497ECA" w:rsidRPr="00771517">
        <w:rPr>
          <w:rFonts w:ascii="Arial" w:hAnsi="Arial" w:cs="Arial"/>
        </w:rPr>
        <w:t xml:space="preserve"> Malcolm et al. 1989</w:t>
      </w:r>
      <w:r w:rsidR="00A67D9E">
        <w:rPr>
          <w:rFonts w:ascii="Arial" w:hAnsi="Arial" w:cs="Arial"/>
        </w:rPr>
        <w:t>;</w:t>
      </w:r>
      <w:r w:rsidR="00497ECA" w:rsidRPr="00771517">
        <w:rPr>
          <w:rFonts w:ascii="Arial" w:hAnsi="Arial" w:cs="Arial"/>
        </w:rPr>
        <w:t xml:space="preserve"> Dockx et al. 2004)</w:t>
      </w:r>
      <w:r w:rsidR="00107570" w:rsidRPr="00771517">
        <w:rPr>
          <w:rFonts w:ascii="Arial" w:hAnsi="Arial" w:cs="Arial"/>
        </w:rPr>
        <w:t>.</w:t>
      </w:r>
      <w:r w:rsidRPr="00771517">
        <w:rPr>
          <w:rFonts w:ascii="Arial" w:hAnsi="Arial" w:cs="Arial"/>
        </w:rPr>
        <w:t xml:space="preserve"> </w:t>
      </w:r>
      <w:r w:rsidR="00107570" w:rsidRPr="00771517">
        <w:rPr>
          <w:rFonts w:ascii="Arial" w:hAnsi="Arial" w:cs="Arial"/>
        </w:rPr>
        <w:t xml:space="preserve">Results from these studies </w:t>
      </w:r>
      <w:r w:rsidR="00A26FFC" w:rsidRPr="00771517">
        <w:rPr>
          <w:rFonts w:ascii="Arial" w:hAnsi="Arial" w:cs="Arial"/>
        </w:rPr>
        <w:t>showed</w:t>
      </w:r>
      <w:r w:rsidR="00107570" w:rsidRPr="00771517">
        <w:rPr>
          <w:rFonts w:ascii="Arial" w:hAnsi="Arial" w:cs="Arial"/>
        </w:rPr>
        <w:t xml:space="preserve"> that sequestration is highly variable across milkweed species, </w:t>
      </w:r>
      <w:r w:rsidR="00107570" w:rsidRPr="00771517">
        <w:rPr>
          <w:rFonts w:ascii="Arial" w:hAnsi="Arial" w:cs="Arial"/>
        </w:rPr>
        <w:lastRenderedPageBreak/>
        <w:t xml:space="preserve">with more than </w:t>
      </w:r>
      <w:r w:rsidR="00B706BE">
        <w:rPr>
          <w:rFonts w:ascii="Arial" w:hAnsi="Arial" w:cs="Arial"/>
        </w:rPr>
        <w:t>20</w:t>
      </w:r>
      <w:r w:rsidR="00107570" w:rsidRPr="00771517">
        <w:rPr>
          <w:rFonts w:ascii="Arial" w:hAnsi="Arial" w:cs="Arial"/>
        </w:rPr>
        <w:t>-fold variation in the amount of cardenolide sequestered</w:t>
      </w:r>
      <w:r w:rsidR="00100116" w:rsidRPr="00771517">
        <w:rPr>
          <w:rFonts w:ascii="Arial" w:hAnsi="Arial" w:cs="Arial"/>
        </w:rPr>
        <w:t xml:space="preserve"> (</w:t>
      </w:r>
      <w:r w:rsidR="00B706BE">
        <w:rPr>
          <w:rFonts w:ascii="Arial" w:hAnsi="Arial" w:cs="Arial"/>
        </w:rPr>
        <w:t>Malcolm and Brower 1989</w:t>
      </w:r>
      <w:r w:rsidR="00100116" w:rsidRPr="00771517">
        <w:rPr>
          <w:rFonts w:ascii="Arial" w:hAnsi="Arial" w:cs="Arial"/>
        </w:rPr>
        <w:t>)</w:t>
      </w:r>
      <w:r w:rsidR="0064138B">
        <w:rPr>
          <w:rFonts w:ascii="Arial" w:hAnsi="Arial" w:cs="Arial"/>
        </w:rPr>
        <w:t>.</w:t>
      </w:r>
      <w:del w:id="107" w:author="Micah Freedman" w:date="2022-03-07T18:47:00Z">
        <w:r w:rsidR="0064138B" w:rsidDel="009F53D8">
          <w:rPr>
            <w:rFonts w:ascii="Arial" w:hAnsi="Arial" w:cs="Arial"/>
          </w:rPr>
          <w:delText xml:space="preserve"> Likewise, </w:delText>
        </w:r>
        <w:r w:rsidR="00107570" w:rsidRPr="00771517" w:rsidDel="009F53D8">
          <w:rPr>
            <w:rFonts w:ascii="Arial" w:hAnsi="Arial" w:cs="Arial"/>
          </w:rPr>
          <w:delText>sequestration efficiency seems to be highest on milkweed species with low</w:delText>
        </w:r>
        <w:r w:rsidR="003F07F1" w:rsidDel="009F53D8">
          <w:rPr>
            <w:rFonts w:ascii="Arial" w:hAnsi="Arial" w:cs="Arial"/>
          </w:rPr>
          <w:delText xml:space="preserve"> to </w:delText>
        </w:r>
        <w:r w:rsidR="00107570" w:rsidRPr="00771517" w:rsidDel="009F53D8">
          <w:rPr>
            <w:rFonts w:ascii="Arial" w:hAnsi="Arial" w:cs="Arial"/>
          </w:rPr>
          <w:delText xml:space="preserve">intermediate levels of cardenolides, </w:delText>
        </w:r>
        <w:r w:rsidR="00D46119" w:rsidRPr="00771517" w:rsidDel="009F53D8">
          <w:rPr>
            <w:rFonts w:ascii="Arial" w:hAnsi="Arial" w:cs="Arial"/>
          </w:rPr>
          <w:delText>including</w:delText>
        </w:r>
        <w:r w:rsidR="00107570" w:rsidRPr="00771517" w:rsidDel="009F53D8">
          <w:rPr>
            <w:rFonts w:ascii="Arial" w:hAnsi="Arial" w:cs="Arial"/>
          </w:rPr>
          <w:delText xml:space="preserve"> common milkweed (</w:delText>
        </w:r>
        <w:r w:rsidR="00107570" w:rsidRPr="00771517" w:rsidDel="009F53D8">
          <w:rPr>
            <w:rFonts w:ascii="Arial" w:hAnsi="Arial" w:cs="Arial"/>
            <w:i/>
            <w:iCs/>
          </w:rPr>
          <w:delText>Asclepias syriaca</w:delText>
        </w:r>
        <w:r w:rsidR="00107570" w:rsidRPr="00771517" w:rsidDel="009F53D8">
          <w:rPr>
            <w:rFonts w:ascii="Arial" w:hAnsi="Arial" w:cs="Arial"/>
          </w:rPr>
          <w:delText>)</w:delText>
        </w:r>
        <w:r w:rsidR="00100116" w:rsidRPr="00771517" w:rsidDel="009F53D8">
          <w:rPr>
            <w:rFonts w:ascii="Arial" w:hAnsi="Arial" w:cs="Arial"/>
          </w:rPr>
          <w:delText xml:space="preserve"> (</w:delText>
        </w:r>
        <w:r w:rsidR="00FB5115" w:rsidRPr="00771517" w:rsidDel="009F53D8">
          <w:rPr>
            <w:rFonts w:ascii="Arial" w:hAnsi="Arial" w:cs="Arial"/>
          </w:rPr>
          <w:delText>Malcolm and Brower 1989</w:delText>
        </w:r>
        <w:r w:rsidR="00B706BE" w:rsidDel="009F53D8">
          <w:rPr>
            <w:rFonts w:ascii="Arial" w:hAnsi="Arial" w:cs="Arial"/>
          </w:rPr>
          <w:delText>)</w:delText>
        </w:r>
        <w:r w:rsidR="0064138B" w:rsidDel="009F53D8">
          <w:rPr>
            <w:rFonts w:ascii="Arial" w:hAnsi="Arial" w:cs="Arial"/>
          </w:rPr>
          <w:delText>.</w:delText>
        </w:r>
      </w:del>
      <w:r w:rsidR="0064138B">
        <w:rPr>
          <w:rFonts w:ascii="Arial" w:hAnsi="Arial" w:cs="Arial"/>
        </w:rPr>
        <w:t xml:space="preserve"> </w:t>
      </w:r>
      <w:r w:rsidR="00107570" w:rsidRPr="00771517">
        <w:rPr>
          <w:rFonts w:ascii="Arial" w:hAnsi="Arial" w:cs="Arial"/>
        </w:rPr>
        <w:t>More recently, phylogenetic comparative studies have placed monarchs</w:t>
      </w:r>
      <w:r w:rsidR="005830DE">
        <w:rPr>
          <w:rFonts w:ascii="Arial" w:hAnsi="Arial" w:cs="Arial"/>
        </w:rPr>
        <w:t>’</w:t>
      </w:r>
      <w:r w:rsidR="00107570" w:rsidRPr="00771517">
        <w:rPr>
          <w:rFonts w:ascii="Arial" w:hAnsi="Arial" w:cs="Arial"/>
        </w:rPr>
        <w:t xml:space="preserve"> </w:t>
      </w:r>
      <w:r w:rsidR="002005B9" w:rsidRPr="00771517">
        <w:rPr>
          <w:rFonts w:ascii="Arial" w:hAnsi="Arial" w:cs="Arial"/>
        </w:rPr>
        <w:t>ability to sequester cardenolides</w:t>
      </w:r>
      <w:r w:rsidR="00107570" w:rsidRPr="00771517">
        <w:rPr>
          <w:rFonts w:ascii="Arial" w:hAnsi="Arial" w:cs="Arial"/>
        </w:rPr>
        <w:t xml:space="preserve"> into a broader evolutionary context</w:t>
      </w:r>
      <w:r w:rsidR="00100116" w:rsidRPr="00771517">
        <w:rPr>
          <w:rFonts w:ascii="Arial" w:hAnsi="Arial" w:cs="Arial"/>
        </w:rPr>
        <w:t xml:space="preserve"> (</w:t>
      </w:r>
      <w:r w:rsidR="00497ECA" w:rsidRPr="00771517">
        <w:rPr>
          <w:rFonts w:ascii="Arial" w:hAnsi="Arial" w:cs="Arial"/>
        </w:rPr>
        <w:t>Aardema et al. 2012</w:t>
      </w:r>
      <w:del w:id="108" w:author="Micah Freedman" w:date="2022-03-11T14:55:00Z">
        <w:r w:rsidR="006963A4" w:rsidRPr="00771517" w:rsidDel="00E71762">
          <w:rPr>
            <w:rFonts w:ascii="Arial" w:hAnsi="Arial" w:cs="Arial"/>
          </w:rPr>
          <w:delText xml:space="preserve">; </w:delText>
        </w:r>
        <w:r w:rsidR="00360DAB" w:rsidDel="00E71762">
          <w:rPr>
            <w:rFonts w:ascii="Arial" w:hAnsi="Arial" w:cs="Arial"/>
          </w:rPr>
          <w:delText>Zhen et al. 2012</w:delText>
        </w:r>
      </w:del>
      <w:r w:rsidR="00360DAB">
        <w:rPr>
          <w:rFonts w:ascii="Arial" w:hAnsi="Arial" w:cs="Arial"/>
        </w:rPr>
        <w:t xml:space="preserve">; </w:t>
      </w:r>
      <w:r w:rsidR="00100116" w:rsidRPr="00771517">
        <w:rPr>
          <w:rFonts w:ascii="Arial" w:hAnsi="Arial" w:cs="Arial"/>
        </w:rPr>
        <w:t>Petschenka et al. 201</w:t>
      </w:r>
      <w:r w:rsidR="006963A4" w:rsidRPr="00771517">
        <w:rPr>
          <w:rFonts w:ascii="Arial" w:hAnsi="Arial" w:cs="Arial"/>
        </w:rPr>
        <w:t xml:space="preserve">3; </w:t>
      </w:r>
      <w:r w:rsidR="00100116" w:rsidRPr="00771517">
        <w:rPr>
          <w:rFonts w:ascii="Arial" w:hAnsi="Arial" w:cs="Arial"/>
        </w:rPr>
        <w:t>Karageorgi et al. 2019)</w:t>
      </w:r>
      <w:r w:rsidR="0079233F" w:rsidRPr="00771517">
        <w:rPr>
          <w:rFonts w:ascii="Arial" w:hAnsi="Arial" w:cs="Arial"/>
        </w:rPr>
        <w:t xml:space="preserve">. Monarchs are part of a relatively small clade of milkweed butterflies (Nymphalidae: Danaini) that sequester cardenolides, and the stepwise evolution of cardenolide </w:t>
      </w:r>
      <w:r w:rsidR="005830DE">
        <w:rPr>
          <w:rFonts w:ascii="Arial" w:hAnsi="Arial" w:cs="Arial"/>
        </w:rPr>
        <w:t xml:space="preserve">target site </w:t>
      </w:r>
      <w:r w:rsidR="0079233F" w:rsidRPr="00771517">
        <w:rPr>
          <w:rFonts w:ascii="Arial" w:hAnsi="Arial" w:cs="Arial"/>
        </w:rPr>
        <w:t>insensitivity in monarchs appears to be a byproduct of selection for sequestration</w:t>
      </w:r>
      <w:r w:rsidR="00E9181E" w:rsidRPr="00771517">
        <w:rPr>
          <w:rFonts w:ascii="Arial" w:hAnsi="Arial" w:cs="Arial"/>
        </w:rPr>
        <w:t xml:space="preserve"> ability</w:t>
      </w:r>
      <w:r w:rsidR="0079233F" w:rsidRPr="00771517">
        <w:rPr>
          <w:rFonts w:ascii="Arial" w:hAnsi="Arial" w:cs="Arial"/>
        </w:rPr>
        <w:t>, rather than dietary specialization</w:t>
      </w:r>
      <w:r w:rsidR="00A26FFC" w:rsidRPr="00771517">
        <w:rPr>
          <w:rFonts w:ascii="Arial" w:hAnsi="Arial" w:cs="Arial"/>
        </w:rPr>
        <w:t xml:space="preserve"> (Petschenka and Agrawal 2015)</w:t>
      </w:r>
      <w:r w:rsidR="0079233F" w:rsidRPr="00771517">
        <w:rPr>
          <w:rFonts w:ascii="Arial" w:hAnsi="Arial" w:cs="Arial"/>
        </w:rPr>
        <w:t>.</w:t>
      </w:r>
      <w:r w:rsidR="00107570" w:rsidRPr="00771517">
        <w:rPr>
          <w:rFonts w:ascii="Arial" w:hAnsi="Arial" w:cs="Arial"/>
        </w:rPr>
        <w:t xml:space="preserve"> </w:t>
      </w:r>
    </w:p>
    <w:p w14:paraId="3E4AE6BD" w14:textId="1A520924" w:rsidR="00107570" w:rsidRPr="00771517" w:rsidRDefault="00107570" w:rsidP="008442F3">
      <w:pPr>
        <w:spacing w:line="480" w:lineRule="auto"/>
        <w:jc w:val="both"/>
        <w:rPr>
          <w:rFonts w:ascii="Arial" w:hAnsi="Arial" w:cs="Arial"/>
        </w:rPr>
      </w:pPr>
      <w:r w:rsidRPr="00771517">
        <w:rPr>
          <w:rFonts w:ascii="Arial" w:hAnsi="Arial" w:cs="Arial"/>
        </w:rPr>
        <w:tab/>
      </w:r>
      <w:r w:rsidR="00712909" w:rsidRPr="00771517">
        <w:rPr>
          <w:rFonts w:ascii="Arial" w:hAnsi="Arial" w:cs="Arial"/>
        </w:rPr>
        <w:t xml:space="preserve">Despite </w:t>
      </w:r>
      <w:r w:rsidR="005D3D20" w:rsidRPr="00771517">
        <w:rPr>
          <w:rFonts w:ascii="Arial" w:hAnsi="Arial" w:cs="Arial"/>
        </w:rPr>
        <w:t>research</w:t>
      </w:r>
      <w:r w:rsidR="00712909" w:rsidRPr="00771517">
        <w:rPr>
          <w:rFonts w:ascii="Arial" w:hAnsi="Arial" w:cs="Arial"/>
        </w:rPr>
        <w:t xml:space="preserve"> into variation in sequestration across </w:t>
      </w:r>
      <w:r w:rsidR="00497ECA" w:rsidRPr="00771517">
        <w:rPr>
          <w:rFonts w:ascii="Arial" w:hAnsi="Arial" w:cs="Arial"/>
        </w:rPr>
        <w:t>monarch tissues (Brower and Glazier 1975</w:t>
      </w:r>
      <w:r w:rsidR="00A67D9E">
        <w:rPr>
          <w:rFonts w:ascii="Arial" w:hAnsi="Arial" w:cs="Arial"/>
        </w:rPr>
        <w:t>;</w:t>
      </w:r>
      <w:r w:rsidR="002005B9" w:rsidRPr="00771517">
        <w:rPr>
          <w:rFonts w:ascii="Arial" w:hAnsi="Arial" w:cs="Arial"/>
        </w:rPr>
        <w:t xml:space="preserve"> Frick and Wink 1995</w:t>
      </w:r>
      <w:r w:rsidR="00497ECA" w:rsidRPr="00771517">
        <w:rPr>
          <w:rFonts w:ascii="Arial" w:hAnsi="Arial" w:cs="Arial"/>
        </w:rPr>
        <w:t xml:space="preserve">), </w:t>
      </w:r>
      <w:r w:rsidR="007D43DA">
        <w:rPr>
          <w:rFonts w:ascii="Arial" w:hAnsi="Arial" w:cs="Arial"/>
        </w:rPr>
        <w:t>across their ontogeny</w:t>
      </w:r>
      <w:r w:rsidR="00A26FFC" w:rsidRPr="00771517">
        <w:rPr>
          <w:rFonts w:ascii="Arial" w:hAnsi="Arial" w:cs="Arial"/>
        </w:rPr>
        <w:t xml:space="preserve"> (Jones et al. 2019)</w:t>
      </w:r>
      <w:r w:rsidR="00712909" w:rsidRPr="00771517">
        <w:rPr>
          <w:rFonts w:ascii="Arial" w:hAnsi="Arial" w:cs="Arial"/>
        </w:rPr>
        <w:t xml:space="preserve">, </w:t>
      </w:r>
      <w:r w:rsidR="002C2C4D">
        <w:rPr>
          <w:rFonts w:ascii="Arial" w:hAnsi="Arial" w:cs="Arial"/>
        </w:rPr>
        <w:t xml:space="preserve">and </w:t>
      </w:r>
      <w:r w:rsidR="007D43DA">
        <w:rPr>
          <w:rFonts w:ascii="Arial" w:hAnsi="Arial" w:cs="Arial"/>
        </w:rPr>
        <w:t>throughout</w:t>
      </w:r>
      <w:r w:rsidR="00EC2497" w:rsidRPr="00771517">
        <w:rPr>
          <w:rFonts w:ascii="Arial" w:hAnsi="Arial" w:cs="Arial"/>
        </w:rPr>
        <w:t xml:space="preserve"> </w:t>
      </w:r>
      <w:r w:rsidR="00712909" w:rsidRPr="00771517">
        <w:rPr>
          <w:rFonts w:ascii="Arial" w:hAnsi="Arial" w:cs="Arial"/>
        </w:rPr>
        <w:t>their migratory cycle</w:t>
      </w:r>
      <w:r w:rsidR="00A26FFC" w:rsidRPr="00771517">
        <w:rPr>
          <w:rFonts w:ascii="Arial" w:hAnsi="Arial" w:cs="Arial"/>
        </w:rPr>
        <w:t xml:space="preserve"> (</w:t>
      </w:r>
      <w:r w:rsidR="00EC2497" w:rsidRPr="00771517">
        <w:rPr>
          <w:rFonts w:ascii="Arial" w:hAnsi="Arial" w:cs="Arial"/>
        </w:rPr>
        <w:t>Malcolm and Brower 1989</w:t>
      </w:r>
      <w:r w:rsidR="00A26FFC" w:rsidRPr="00771517">
        <w:rPr>
          <w:rFonts w:ascii="Arial" w:hAnsi="Arial" w:cs="Arial"/>
        </w:rPr>
        <w:t>)</w:t>
      </w:r>
      <w:r w:rsidR="00712909" w:rsidRPr="00771517">
        <w:rPr>
          <w:rFonts w:ascii="Arial" w:hAnsi="Arial" w:cs="Arial"/>
        </w:rPr>
        <w:t xml:space="preserve">, little is known about </w:t>
      </w:r>
      <w:r w:rsidR="002005B9" w:rsidRPr="00771517">
        <w:rPr>
          <w:rFonts w:ascii="Arial" w:hAnsi="Arial" w:cs="Arial"/>
        </w:rPr>
        <w:t>how natural selection shapes sequestration strategies over contemporary time scales</w:t>
      </w:r>
      <w:r w:rsidR="0060230B" w:rsidRPr="00771517">
        <w:rPr>
          <w:rFonts w:ascii="Arial" w:hAnsi="Arial" w:cs="Arial"/>
        </w:rPr>
        <w:t xml:space="preserve">. </w:t>
      </w:r>
      <w:r w:rsidR="00712909" w:rsidRPr="00771517">
        <w:rPr>
          <w:rFonts w:ascii="Arial" w:hAnsi="Arial" w:cs="Arial"/>
        </w:rPr>
        <w:t xml:space="preserve">Two approaches that could </w:t>
      </w:r>
      <w:r w:rsidR="0060230B" w:rsidRPr="00771517">
        <w:rPr>
          <w:rFonts w:ascii="Arial" w:hAnsi="Arial" w:cs="Arial"/>
        </w:rPr>
        <w:t xml:space="preserve">improve our understanding of </w:t>
      </w:r>
      <w:r w:rsidR="008D74F2" w:rsidRPr="00771517">
        <w:rPr>
          <w:rFonts w:ascii="Arial" w:hAnsi="Arial" w:cs="Arial"/>
        </w:rPr>
        <w:t>selective forces operating on sequestration</w:t>
      </w:r>
      <w:r w:rsidR="0060230B" w:rsidRPr="00771517">
        <w:rPr>
          <w:rFonts w:ascii="Arial" w:hAnsi="Arial" w:cs="Arial"/>
        </w:rPr>
        <w:t xml:space="preserve"> </w:t>
      </w:r>
      <w:del w:id="109" w:author="Micah Freedman" w:date="2022-03-10T15:22:00Z">
        <w:r w:rsidR="0060230B" w:rsidRPr="00771517" w:rsidDel="00546AD4">
          <w:rPr>
            <w:rFonts w:ascii="Arial" w:hAnsi="Arial" w:cs="Arial"/>
          </w:rPr>
          <w:delText xml:space="preserve">in monarchs </w:delText>
        </w:r>
      </w:del>
      <w:r w:rsidR="0060230B" w:rsidRPr="00771517">
        <w:rPr>
          <w:rFonts w:ascii="Arial" w:hAnsi="Arial" w:cs="Arial"/>
        </w:rPr>
        <w:t>involve</w:t>
      </w:r>
      <w:r w:rsidR="00712909" w:rsidRPr="00771517">
        <w:rPr>
          <w:rFonts w:ascii="Arial" w:hAnsi="Arial" w:cs="Arial"/>
        </w:rPr>
        <w:t xml:space="preserve"> (1) using geographically disparate populations of monarch butterflies with divergent host plant assemblages to test for local adaptation in sequestration ability and (2) using naturally occurring gradients of </w:t>
      </w:r>
      <w:r w:rsidR="00663FDC">
        <w:rPr>
          <w:rFonts w:ascii="Arial" w:hAnsi="Arial" w:cs="Arial"/>
        </w:rPr>
        <w:t>predation</w:t>
      </w:r>
      <w:r w:rsidR="00712909" w:rsidRPr="00771517">
        <w:rPr>
          <w:rFonts w:ascii="Arial" w:hAnsi="Arial" w:cs="Arial"/>
        </w:rPr>
        <w:t xml:space="preserve"> intensity to understand whether predators exert selection on cardenolide sequestration. For the first point, monarch</w:t>
      </w:r>
      <w:r w:rsidR="000E4C60">
        <w:rPr>
          <w:rFonts w:ascii="Arial" w:hAnsi="Arial" w:cs="Arial"/>
        </w:rPr>
        <w:t xml:space="preserve"> populations around the world</w:t>
      </w:r>
      <w:r w:rsidR="00712909" w:rsidRPr="00771517">
        <w:rPr>
          <w:rFonts w:ascii="Arial" w:hAnsi="Arial" w:cs="Arial"/>
        </w:rPr>
        <w:t xml:space="preserve"> show </w:t>
      </w:r>
      <w:r w:rsidR="008D74F2" w:rsidRPr="00771517">
        <w:rPr>
          <w:rFonts w:ascii="Arial" w:hAnsi="Arial" w:cs="Arial"/>
        </w:rPr>
        <w:t xml:space="preserve">some </w:t>
      </w:r>
      <w:r w:rsidR="00712909" w:rsidRPr="00771517">
        <w:rPr>
          <w:rFonts w:ascii="Arial" w:hAnsi="Arial" w:cs="Arial"/>
        </w:rPr>
        <w:t xml:space="preserve">evidence for local adaptation to </w:t>
      </w:r>
      <w:r w:rsidR="000E4C60">
        <w:rPr>
          <w:rFonts w:ascii="Arial" w:hAnsi="Arial" w:cs="Arial"/>
        </w:rPr>
        <w:t>their available host plants</w:t>
      </w:r>
      <w:r w:rsidR="0032482D">
        <w:rPr>
          <w:rFonts w:ascii="Arial" w:hAnsi="Arial" w:cs="Arial"/>
        </w:rPr>
        <w:t xml:space="preserve"> based on larval growth rate</w:t>
      </w:r>
      <w:r w:rsidR="00FB5115" w:rsidRPr="00771517">
        <w:rPr>
          <w:rFonts w:ascii="Arial" w:hAnsi="Arial" w:cs="Arial"/>
        </w:rPr>
        <w:t xml:space="preserve"> (Freedman et al. 2020</w:t>
      </w:r>
      <w:r w:rsidR="002005B9" w:rsidRPr="00771517">
        <w:rPr>
          <w:rFonts w:ascii="Arial" w:hAnsi="Arial" w:cs="Arial"/>
        </w:rPr>
        <w:t>a</w:t>
      </w:r>
      <w:r w:rsidR="00FB5115" w:rsidRPr="00771517">
        <w:rPr>
          <w:rFonts w:ascii="Arial" w:hAnsi="Arial" w:cs="Arial"/>
        </w:rPr>
        <w:t>)</w:t>
      </w:r>
      <w:r w:rsidR="0060230B" w:rsidRPr="00771517">
        <w:rPr>
          <w:rFonts w:ascii="Arial" w:hAnsi="Arial" w:cs="Arial"/>
        </w:rPr>
        <w:t xml:space="preserve">, as well as subtle variation in the </w:t>
      </w:r>
      <w:r w:rsidR="002005B9" w:rsidRPr="00771517">
        <w:rPr>
          <w:rFonts w:ascii="Arial" w:hAnsi="Arial" w:cs="Arial"/>
        </w:rPr>
        <w:t>terminal domain sequences</w:t>
      </w:r>
      <w:r w:rsidR="0060230B" w:rsidRPr="00771517">
        <w:rPr>
          <w:rFonts w:ascii="Arial" w:hAnsi="Arial" w:cs="Arial"/>
        </w:rPr>
        <w:t xml:space="preserve"> of cardenolide</w:t>
      </w:r>
      <w:r w:rsidR="00D46119" w:rsidRPr="00771517">
        <w:rPr>
          <w:rFonts w:ascii="Arial" w:hAnsi="Arial" w:cs="Arial"/>
        </w:rPr>
        <w:t>s’</w:t>
      </w:r>
      <w:r w:rsidR="0060230B" w:rsidRPr="00771517">
        <w:rPr>
          <w:rFonts w:ascii="Arial" w:hAnsi="Arial" w:cs="Arial"/>
        </w:rPr>
        <w:t xml:space="preserve"> target enzyme (</w:t>
      </w:r>
      <w:r w:rsidR="008201D3">
        <w:rPr>
          <w:rFonts w:ascii="Arial" w:hAnsi="Arial" w:cs="Arial"/>
        </w:rPr>
        <w:t xml:space="preserve">the sodium-potassium pump, </w:t>
      </w:r>
      <w:r w:rsidR="0060230B" w:rsidRPr="00771517">
        <w:rPr>
          <w:rFonts w:ascii="Arial" w:hAnsi="Arial" w:cs="Arial"/>
        </w:rPr>
        <w:t>Na</w:t>
      </w:r>
      <w:r w:rsidR="00497ECA" w:rsidRPr="00771517">
        <w:rPr>
          <w:rFonts w:ascii="Arial" w:hAnsi="Arial" w:cs="Arial"/>
          <w:vertAlign w:val="superscript"/>
        </w:rPr>
        <w:t>+</w:t>
      </w:r>
      <w:r w:rsidR="00497ECA" w:rsidRPr="00771517">
        <w:rPr>
          <w:rFonts w:ascii="Arial" w:hAnsi="Arial" w:cs="Arial"/>
        </w:rPr>
        <w:t>/</w:t>
      </w:r>
      <w:r w:rsidR="0060230B" w:rsidRPr="00771517">
        <w:rPr>
          <w:rFonts w:ascii="Arial" w:hAnsi="Arial" w:cs="Arial"/>
        </w:rPr>
        <w:t>K</w:t>
      </w:r>
      <w:r w:rsidR="00497ECA" w:rsidRPr="00771517">
        <w:rPr>
          <w:rFonts w:ascii="Arial" w:hAnsi="Arial" w:cs="Arial"/>
          <w:vertAlign w:val="superscript"/>
        </w:rPr>
        <w:t>+</w:t>
      </w:r>
      <w:r w:rsidR="0060230B" w:rsidRPr="00771517">
        <w:rPr>
          <w:rFonts w:ascii="Arial" w:hAnsi="Arial" w:cs="Arial"/>
        </w:rPr>
        <w:t>-ATPase)</w:t>
      </w:r>
      <w:r w:rsidR="00FB5115" w:rsidRPr="00771517">
        <w:rPr>
          <w:rFonts w:ascii="Arial" w:hAnsi="Arial" w:cs="Arial"/>
        </w:rPr>
        <w:t xml:space="preserve"> (Pierce et al. 2016)</w:t>
      </w:r>
      <w:r w:rsidR="002005B9" w:rsidRPr="00771517">
        <w:rPr>
          <w:rFonts w:ascii="Arial" w:hAnsi="Arial" w:cs="Arial"/>
        </w:rPr>
        <w:t xml:space="preserve">. </w:t>
      </w:r>
      <w:r w:rsidR="008201D3">
        <w:rPr>
          <w:rFonts w:ascii="Arial" w:hAnsi="Arial" w:cs="Arial"/>
        </w:rPr>
        <w:t xml:space="preserve">It seems reasonable to expect that </w:t>
      </w:r>
      <w:ins w:id="110" w:author="Micah Freedman" w:date="2022-03-10T15:22:00Z">
        <w:r w:rsidR="00546AD4">
          <w:rPr>
            <w:rFonts w:ascii="Arial" w:hAnsi="Arial" w:cs="Arial"/>
          </w:rPr>
          <w:t xml:space="preserve">cardenolide </w:t>
        </w:r>
      </w:ins>
      <w:r w:rsidR="008201D3">
        <w:rPr>
          <w:rFonts w:ascii="Arial" w:hAnsi="Arial" w:cs="Arial"/>
        </w:rPr>
        <w:t xml:space="preserve">sequestration </w:t>
      </w:r>
      <w:del w:id="111" w:author="Micah Freedman" w:date="2022-03-10T15:22:00Z">
        <w:r w:rsidR="008201D3" w:rsidDel="00546AD4">
          <w:rPr>
            <w:rFonts w:ascii="Arial" w:hAnsi="Arial" w:cs="Arial"/>
          </w:rPr>
          <w:delText>ability</w:delText>
        </w:r>
        <w:r w:rsidR="0060230B" w:rsidRPr="00771517" w:rsidDel="00546AD4">
          <w:rPr>
            <w:rFonts w:ascii="Arial" w:hAnsi="Arial" w:cs="Arial"/>
          </w:rPr>
          <w:delText xml:space="preserve"> </w:delText>
        </w:r>
      </w:del>
      <w:ins w:id="112" w:author="Micah Freedman" w:date="2022-03-10T15:22:00Z">
        <w:r w:rsidR="00546AD4">
          <w:rPr>
            <w:rFonts w:ascii="Arial" w:hAnsi="Arial" w:cs="Arial"/>
          </w:rPr>
          <w:t>behavior</w:t>
        </w:r>
        <w:r w:rsidR="00546AD4" w:rsidRPr="00771517">
          <w:rPr>
            <w:rFonts w:ascii="Arial" w:hAnsi="Arial" w:cs="Arial"/>
          </w:rPr>
          <w:t xml:space="preserve"> </w:t>
        </w:r>
      </w:ins>
      <w:r w:rsidR="0060230B" w:rsidRPr="00771517">
        <w:rPr>
          <w:rFonts w:ascii="Arial" w:hAnsi="Arial" w:cs="Arial"/>
        </w:rPr>
        <w:t xml:space="preserve">might also vary across these monarch populations. For the second point, sequestration </w:t>
      </w:r>
      <w:r w:rsidR="00A36415">
        <w:rPr>
          <w:rFonts w:ascii="Arial" w:hAnsi="Arial" w:cs="Arial"/>
        </w:rPr>
        <w:t>could conceivably</w:t>
      </w:r>
      <w:r w:rsidR="0060230B" w:rsidRPr="00771517">
        <w:rPr>
          <w:rFonts w:ascii="Arial" w:hAnsi="Arial" w:cs="Arial"/>
        </w:rPr>
        <w:t xml:space="preserve"> be</w:t>
      </w:r>
      <w:r w:rsidR="008D74F2" w:rsidRPr="00771517">
        <w:rPr>
          <w:rFonts w:ascii="Arial" w:hAnsi="Arial" w:cs="Arial"/>
        </w:rPr>
        <w:t xml:space="preserve"> disfavored </w:t>
      </w:r>
      <w:r w:rsidR="00DE5A3C" w:rsidRPr="00771517">
        <w:rPr>
          <w:rFonts w:ascii="Arial" w:hAnsi="Arial" w:cs="Arial"/>
        </w:rPr>
        <w:t xml:space="preserve">in areas </w:t>
      </w:r>
      <w:r w:rsidR="00DE5A3C" w:rsidRPr="00771517">
        <w:rPr>
          <w:rFonts w:ascii="Arial" w:hAnsi="Arial" w:cs="Arial"/>
        </w:rPr>
        <w:lastRenderedPageBreak/>
        <w:t xml:space="preserve">where </w:t>
      </w:r>
      <w:r w:rsidR="008D74F2" w:rsidRPr="00771517">
        <w:rPr>
          <w:rFonts w:ascii="Arial" w:hAnsi="Arial" w:cs="Arial"/>
        </w:rPr>
        <w:t>predation</w:t>
      </w:r>
      <w:r w:rsidR="0064138B">
        <w:rPr>
          <w:rFonts w:ascii="Arial" w:hAnsi="Arial" w:cs="Arial"/>
        </w:rPr>
        <w:t xml:space="preserve"> intensity</w:t>
      </w:r>
      <w:r w:rsidR="008D74F2" w:rsidRPr="00771517">
        <w:rPr>
          <w:rFonts w:ascii="Arial" w:hAnsi="Arial" w:cs="Arial"/>
        </w:rPr>
        <w:t xml:space="preserve"> of monarchs</w:t>
      </w:r>
      <w:r w:rsidR="00DE5A3C" w:rsidRPr="00771517">
        <w:rPr>
          <w:rFonts w:ascii="Arial" w:hAnsi="Arial" w:cs="Arial"/>
        </w:rPr>
        <w:t xml:space="preserve"> is </w:t>
      </w:r>
      <w:r w:rsidR="0064138B">
        <w:rPr>
          <w:rFonts w:ascii="Arial" w:hAnsi="Arial" w:cs="Arial"/>
        </w:rPr>
        <w:t>reduced</w:t>
      </w:r>
      <w:r w:rsidR="008D74F2" w:rsidRPr="00771517">
        <w:rPr>
          <w:rFonts w:ascii="Arial" w:hAnsi="Arial" w:cs="Arial"/>
        </w:rPr>
        <w:t xml:space="preserve"> or absent</w:t>
      </w:r>
      <w:r w:rsidR="00DE5A3C" w:rsidRPr="00771517">
        <w:rPr>
          <w:rFonts w:ascii="Arial" w:hAnsi="Arial" w:cs="Arial"/>
        </w:rPr>
        <w:t xml:space="preserve">, especially if </w:t>
      </w:r>
      <w:del w:id="113" w:author="Micah Freedman" w:date="2022-03-09T11:11:00Z">
        <w:r w:rsidR="00DE5A3C" w:rsidRPr="00771517" w:rsidDel="00F60616">
          <w:rPr>
            <w:rFonts w:ascii="Arial" w:hAnsi="Arial" w:cs="Arial"/>
          </w:rPr>
          <w:delText xml:space="preserve">there is an underlying physiological cost to </w:delText>
        </w:r>
        <w:r w:rsidR="000E4C60" w:rsidDel="00F60616">
          <w:rPr>
            <w:rFonts w:ascii="Arial" w:hAnsi="Arial" w:cs="Arial"/>
          </w:rPr>
          <w:delText>target site insensitivity (Dalla et al. 201</w:delText>
        </w:r>
        <w:r w:rsidR="0054033A" w:rsidDel="00F60616">
          <w:rPr>
            <w:rFonts w:ascii="Arial" w:hAnsi="Arial" w:cs="Arial"/>
          </w:rPr>
          <w:delText>7</w:delText>
        </w:r>
        <w:r w:rsidR="000E4C60" w:rsidDel="00F60616">
          <w:rPr>
            <w:rFonts w:ascii="Arial" w:hAnsi="Arial" w:cs="Arial"/>
          </w:rPr>
          <w:delText xml:space="preserve">) or </w:delText>
        </w:r>
        <w:r w:rsidR="00454C6A" w:rsidDel="00F60616">
          <w:rPr>
            <w:rFonts w:ascii="Arial" w:hAnsi="Arial" w:cs="Arial"/>
          </w:rPr>
          <w:delText xml:space="preserve">if </w:delText>
        </w:r>
      </w:del>
      <w:r w:rsidR="00454C6A">
        <w:rPr>
          <w:rFonts w:ascii="Arial" w:hAnsi="Arial" w:cs="Arial"/>
        </w:rPr>
        <w:t xml:space="preserve">sequestered cardenolides </w:t>
      </w:r>
      <w:r w:rsidR="0096266B">
        <w:rPr>
          <w:rFonts w:ascii="Arial" w:hAnsi="Arial" w:cs="Arial"/>
        </w:rPr>
        <w:t xml:space="preserve">inhibit even the highly insensitive </w:t>
      </w:r>
      <w:r w:rsidR="0096266B" w:rsidRPr="00771517">
        <w:rPr>
          <w:rFonts w:ascii="Arial" w:hAnsi="Arial" w:cs="Arial"/>
        </w:rPr>
        <w:t>Na</w:t>
      </w:r>
      <w:r w:rsidR="0096266B" w:rsidRPr="00771517">
        <w:rPr>
          <w:rFonts w:ascii="Arial" w:hAnsi="Arial" w:cs="Arial"/>
          <w:vertAlign w:val="superscript"/>
        </w:rPr>
        <w:t>+</w:t>
      </w:r>
      <w:r w:rsidR="0096266B" w:rsidRPr="00771517">
        <w:rPr>
          <w:rFonts w:ascii="Arial" w:hAnsi="Arial" w:cs="Arial"/>
        </w:rPr>
        <w:t>/K</w:t>
      </w:r>
      <w:r w:rsidR="0096266B" w:rsidRPr="00771517">
        <w:rPr>
          <w:rFonts w:ascii="Arial" w:hAnsi="Arial" w:cs="Arial"/>
          <w:vertAlign w:val="superscript"/>
        </w:rPr>
        <w:t>+</w:t>
      </w:r>
      <w:r w:rsidR="0096266B" w:rsidRPr="00771517">
        <w:rPr>
          <w:rFonts w:ascii="Arial" w:hAnsi="Arial" w:cs="Arial"/>
        </w:rPr>
        <w:t>-ATPase</w:t>
      </w:r>
      <w:r w:rsidR="0096266B">
        <w:rPr>
          <w:rFonts w:ascii="Arial" w:hAnsi="Arial" w:cs="Arial"/>
        </w:rPr>
        <w:t xml:space="preserve"> of monarchs </w:t>
      </w:r>
      <w:r w:rsidR="002C2C4D">
        <w:rPr>
          <w:rFonts w:ascii="Arial" w:hAnsi="Arial" w:cs="Arial"/>
        </w:rPr>
        <w:t>(</w:t>
      </w:r>
      <w:r w:rsidR="0096266B">
        <w:rPr>
          <w:rFonts w:ascii="Arial" w:hAnsi="Arial" w:cs="Arial"/>
        </w:rPr>
        <w:t>Petschenka et al. 2018</w:t>
      </w:r>
      <w:r w:rsidR="00A67D9E">
        <w:rPr>
          <w:rFonts w:ascii="Arial" w:hAnsi="Arial" w:cs="Arial"/>
        </w:rPr>
        <w:t>;</w:t>
      </w:r>
      <w:r w:rsidR="0096266B">
        <w:rPr>
          <w:rFonts w:ascii="Arial" w:hAnsi="Arial" w:cs="Arial"/>
        </w:rPr>
        <w:t xml:space="preserve"> Züst et al. 2019</w:t>
      </w:r>
      <w:r w:rsidR="00A67D9E">
        <w:rPr>
          <w:rFonts w:ascii="Arial" w:hAnsi="Arial" w:cs="Arial"/>
        </w:rPr>
        <w:t>;</w:t>
      </w:r>
      <w:r w:rsidR="0096266B">
        <w:rPr>
          <w:rFonts w:ascii="Arial" w:hAnsi="Arial" w:cs="Arial"/>
        </w:rPr>
        <w:t xml:space="preserve"> </w:t>
      </w:r>
      <w:r w:rsidR="002C2C4D">
        <w:rPr>
          <w:rFonts w:ascii="Arial" w:hAnsi="Arial" w:cs="Arial"/>
        </w:rPr>
        <w:t>Agrawal et al. 2021</w:t>
      </w:r>
      <w:r w:rsidR="00C67010" w:rsidRPr="00771517">
        <w:rPr>
          <w:rFonts w:ascii="Arial" w:hAnsi="Arial" w:cs="Arial"/>
        </w:rPr>
        <w:t>)</w:t>
      </w:r>
      <w:r w:rsidR="000E4C60">
        <w:rPr>
          <w:rFonts w:ascii="Arial" w:hAnsi="Arial" w:cs="Arial"/>
        </w:rPr>
        <w:t>.</w:t>
      </w:r>
    </w:p>
    <w:p w14:paraId="158BC6D7" w14:textId="2E282A97" w:rsidR="00F27AEE" w:rsidRPr="00771517" w:rsidRDefault="00DE5A3C" w:rsidP="008442F3">
      <w:pPr>
        <w:spacing w:line="480" w:lineRule="auto"/>
        <w:jc w:val="both"/>
        <w:rPr>
          <w:rFonts w:ascii="Arial" w:hAnsi="Arial" w:cs="Arial"/>
        </w:rPr>
      </w:pPr>
      <w:r w:rsidRPr="00771517">
        <w:rPr>
          <w:rFonts w:ascii="Arial" w:hAnsi="Arial" w:cs="Arial"/>
        </w:rPr>
        <w:tab/>
      </w:r>
      <w:r w:rsidR="00D9459A">
        <w:rPr>
          <w:rFonts w:ascii="Arial" w:hAnsi="Arial" w:cs="Arial"/>
        </w:rPr>
        <w:t>Here</w:t>
      </w:r>
      <w:r w:rsidR="00647BD5" w:rsidRPr="00771517">
        <w:rPr>
          <w:rFonts w:ascii="Arial" w:hAnsi="Arial" w:cs="Arial"/>
        </w:rPr>
        <w:t>, we conduct a fully reciprocal rearing experiment using six monarch populations and six associated host plant species from around the world</w:t>
      </w:r>
      <w:r w:rsidR="00CE5BA1" w:rsidRPr="00771517">
        <w:rPr>
          <w:rFonts w:ascii="Arial" w:hAnsi="Arial" w:cs="Arial"/>
        </w:rPr>
        <w:t xml:space="preserve"> and measure cardenolide sequestration in a set of 440 butterflies</w:t>
      </w:r>
      <w:r w:rsidR="00647BD5" w:rsidRPr="00771517">
        <w:rPr>
          <w:rFonts w:ascii="Arial" w:hAnsi="Arial" w:cs="Arial"/>
        </w:rPr>
        <w:t>. We test for local adaptation</w:t>
      </w:r>
      <w:r w:rsidR="000E4C60">
        <w:rPr>
          <w:rFonts w:ascii="Arial" w:hAnsi="Arial" w:cs="Arial"/>
        </w:rPr>
        <w:t xml:space="preserve"> and tradeoffs</w:t>
      </w:r>
      <w:r w:rsidR="00647BD5" w:rsidRPr="00771517">
        <w:rPr>
          <w:rFonts w:ascii="Arial" w:hAnsi="Arial" w:cs="Arial"/>
        </w:rPr>
        <w:t xml:space="preserve"> in sequestration ability</w:t>
      </w:r>
      <w:r w:rsidR="000E4C60">
        <w:rPr>
          <w:rFonts w:ascii="Arial" w:hAnsi="Arial" w:cs="Arial"/>
        </w:rPr>
        <w:t xml:space="preserve"> across hosts</w:t>
      </w:r>
      <w:r w:rsidR="00647BD5" w:rsidRPr="00771517">
        <w:rPr>
          <w:rFonts w:ascii="Arial" w:hAnsi="Arial" w:cs="Arial"/>
        </w:rPr>
        <w:t xml:space="preserve">, as well as inherent variation in sequestration among monarch populations and host plants. In </w:t>
      </w:r>
      <w:r w:rsidR="0032482D">
        <w:rPr>
          <w:rFonts w:ascii="Arial" w:hAnsi="Arial" w:cs="Arial"/>
        </w:rPr>
        <w:t>a</w:t>
      </w:r>
      <w:r w:rsidR="0032482D" w:rsidRPr="00771517">
        <w:rPr>
          <w:rFonts w:ascii="Arial" w:hAnsi="Arial" w:cs="Arial"/>
        </w:rPr>
        <w:t xml:space="preserve"> </w:t>
      </w:r>
      <w:r w:rsidR="00647BD5" w:rsidRPr="00771517">
        <w:rPr>
          <w:rFonts w:ascii="Arial" w:hAnsi="Arial" w:cs="Arial"/>
        </w:rPr>
        <w:t xml:space="preserve">second </w:t>
      </w:r>
      <w:r w:rsidR="00A67D9E">
        <w:rPr>
          <w:rFonts w:ascii="Arial" w:hAnsi="Arial" w:cs="Arial"/>
        </w:rPr>
        <w:t>comparison</w:t>
      </w:r>
      <w:r w:rsidR="00647BD5" w:rsidRPr="00771517">
        <w:rPr>
          <w:rFonts w:ascii="Arial" w:hAnsi="Arial" w:cs="Arial"/>
        </w:rPr>
        <w:t xml:space="preserve">, we focus on </w:t>
      </w:r>
      <w:r w:rsidR="00CE5BA1" w:rsidRPr="00771517">
        <w:rPr>
          <w:rFonts w:ascii="Arial" w:hAnsi="Arial" w:cs="Arial"/>
        </w:rPr>
        <w:t xml:space="preserve">a monarch population from </w:t>
      </w:r>
      <w:r w:rsidR="00647BD5" w:rsidRPr="00771517">
        <w:rPr>
          <w:rFonts w:ascii="Arial" w:hAnsi="Arial" w:cs="Arial"/>
        </w:rPr>
        <w:t xml:space="preserve">an oceanic island (Guam) </w:t>
      </w:r>
      <w:r w:rsidR="00CE5BA1" w:rsidRPr="00771517">
        <w:rPr>
          <w:rFonts w:ascii="Arial" w:hAnsi="Arial" w:cs="Arial"/>
        </w:rPr>
        <w:t xml:space="preserve">that has lost </w:t>
      </w:r>
      <w:r w:rsidR="008D74F2" w:rsidRPr="00771517">
        <w:rPr>
          <w:rFonts w:ascii="Arial" w:hAnsi="Arial" w:cs="Arial"/>
        </w:rPr>
        <w:t xml:space="preserve">its </w:t>
      </w:r>
      <w:r w:rsidR="00CE5BA1" w:rsidRPr="00771517">
        <w:rPr>
          <w:rFonts w:ascii="Arial" w:hAnsi="Arial" w:cs="Arial"/>
        </w:rPr>
        <w:t xml:space="preserve">bird predators. We compare sequestration in wild-caught butterflies from Guam and a nearby island (Rota) </w:t>
      </w:r>
      <w:r w:rsidR="008201D3">
        <w:rPr>
          <w:rFonts w:ascii="Arial" w:hAnsi="Arial" w:cs="Arial"/>
        </w:rPr>
        <w:t>that has</w:t>
      </w:r>
      <w:r w:rsidR="00CE5BA1" w:rsidRPr="00771517">
        <w:rPr>
          <w:rFonts w:ascii="Arial" w:hAnsi="Arial" w:cs="Arial"/>
        </w:rPr>
        <w:t xml:space="preserve"> an intact bird assemblage. We also use the results from the first experiment to compare sequestration ability across host plants in </w:t>
      </w:r>
      <w:r w:rsidR="00663FDC">
        <w:rPr>
          <w:rFonts w:ascii="Arial" w:hAnsi="Arial" w:cs="Arial"/>
        </w:rPr>
        <w:t xml:space="preserve">reared </w:t>
      </w:r>
      <w:r w:rsidR="00CE5BA1" w:rsidRPr="00771517">
        <w:rPr>
          <w:rFonts w:ascii="Arial" w:hAnsi="Arial" w:cs="Arial"/>
        </w:rPr>
        <w:t xml:space="preserve">monarchs from Guam versus other locations </w:t>
      </w:r>
      <w:r w:rsidR="008D74F2" w:rsidRPr="00771517">
        <w:rPr>
          <w:rFonts w:ascii="Arial" w:hAnsi="Arial" w:cs="Arial"/>
        </w:rPr>
        <w:t>around the world</w:t>
      </w:r>
      <w:r w:rsidR="00CE5BA1" w:rsidRPr="00771517">
        <w:rPr>
          <w:rFonts w:ascii="Arial" w:hAnsi="Arial" w:cs="Arial"/>
        </w:rPr>
        <w:t xml:space="preserve">. </w:t>
      </w:r>
    </w:p>
    <w:p w14:paraId="6D42B421" w14:textId="77777777" w:rsidR="00DE5A3C" w:rsidRPr="00771517" w:rsidRDefault="00DE5A3C" w:rsidP="008442F3">
      <w:pPr>
        <w:spacing w:line="480" w:lineRule="auto"/>
        <w:rPr>
          <w:rFonts w:ascii="Arial" w:hAnsi="Arial" w:cs="Arial"/>
        </w:rPr>
      </w:pPr>
    </w:p>
    <w:p w14:paraId="12DC7CAB" w14:textId="2EDDFEFC" w:rsidR="00464491" w:rsidRPr="00771517" w:rsidRDefault="007C6F2B" w:rsidP="008442F3">
      <w:pPr>
        <w:spacing w:line="480" w:lineRule="auto"/>
        <w:jc w:val="center"/>
        <w:rPr>
          <w:rFonts w:ascii="Arial" w:hAnsi="Arial" w:cs="Arial"/>
          <w:b/>
          <w:bCs/>
          <w:u w:val="single"/>
        </w:rPr>
      </w:pPr>
      <w:r w:rsidRPr="00771517">
        <w:rPr>
          <w:rFonts w:ascii="Arial" w:hAnsi="Arial" w:cs="Arial"/>
          <w:b/>
          <w:bCs/>
          <w:u w:val="single"/>
        </w:rPr>
        <w:t>Methods</w:t>
      </w:r>
    </w:p>
    <w:p w14:paraId="05967523" w14:textId="78186D7E" w:rsidR="007C6F2B" w:rsidRPr="00771517" w:rsidRDefault="007C6F2B" w:rsidP="008442F3">
      <w:pPr>
        <w:spacing w:line="480" w:lineRule="auto"/>
        <w:jc w:val="center"/>
        <w:rPr>
          <w:rFonts w:ascii="Arial" w:hAnsi="Arial" w:cs="Arial"/>
        </w:rPr>
      </w:pPr>
    </w:p>
    <w:p w14:paraId="5C2D7A4D" w14:textId="08737B9A" w:rsidR="007C6F2B" w:rsidRPr="00771517" w:rsidRDefault="007C6F2B" w:rsidP="008442F3">
      <w:pPr>
        <w:spacing w:line="480" w:lineRule="auto"/>
        <w:jc w:val="center"/>
        <w:rPr>
          <w:rFonts w:ascii="Arial" w:hAnsi="Arial" w:cs="Arial"/>
          <w:i/>
          <w:iCs/>
        </w:rPr>
      </w:pPr>
      <w:r w:rsidRPr="00771517">
        <w:rPr>
          <w:rFonts w:ascii="Arial" w:hAnsi="Arial" w:cs="Arial"/>
          <w:i/>
          <w:iCs/>
        </w:rPr>
        <w:t>Study system</w:t>
      </w:r>
      <w:ins w:id="114" w:author="Micah Freedman" w:date="2022-03-09T11:16:00Z">
        <w:r w:rsidR="00E43118">
          <w:rPr>
            <w:rFonts w:ascii="Arial" w:hAnsi="Arial" w:cs="Arial"/>
            <w:i/>
            <w:iCs/>
          </w:rPr>
          <w:t xml:space="preserve"> and natural history</w:t>
        </w:r>
      </w:ins>
    </w:p>
    <w:p w14:paraId="391CDD3C" w14:textId="23601EB1" w:rsidR="00760EC4" w:rsidRPr="00771517" w:rsidRDefault="00760EC4" w:rsidP="008442F3">
      <w:pPr>
        <w:spacing w:line="480" w:lineRule="auto"/>
        <w:rPr>
          <w:rFonts w:ascii="Arial" w:hAnsi="Arial" w:cs="Arial"/>
        </w:rPr>
      </w:pPr>
    </w:p>
    <w:p w14:paraId="29ABAE32" w14:textId="7E0BC166" w:rsidR="00760EC4" w:rsidRDefault="00760EC4" w:rsidP="008442F3">
      <w:pPr>
        <w:spacing w:line="480" w:lineRule="auto"/>
        <w:ind w:firstLine="720"/>
        <w:jc w:val="both"/>
        <w:rPr>
          <w:ins w:id="115" w:author="Micah Freedman" w:date="2022-03-09T11:16:00Z"/>
          <w:rFonts w:ascii="Arial" w:hAnsi="Arial" w:cs="Arial"/>
        </w:rPr>
      </w:pPr>
      <w:r w:rsidRPr="00771517">
        <w:rPr>
          <w:rFonts w:ascii="Arial" w:hAnsi="Arial" w:cs="Arial"/>
        </w:rPr>
        <w:t>Monarch butterflies are best-known from the</w:t>
      </w:r>
      <w:r w:rsidR="008D74F2" w:rsidRPr="00771517">
        <w:rPr>
          <w:rFonts w:ascii="Arial" w:hAnsi="Arial" w:cs="Arial"/>
        </w:rPr>
        <w:t>ir</w:t>
      </w:r>
      <w:r w:rsidRPr="00771517">
        <w:rPr>
          <w:rFonts w:ascii="Arial" w:hAnsi="Arial" w:cs="Arial"/>
        </w:rPr>
        <w:t xml:space="preserve"> ancestral range in North America, where they migrate seasonally</w:t>
      </w:r>
      <w:r w:rsidR="008D74F2" w:rsidRPr="00771517">
        <w:rPr>
          <w:rFonts w:ascii="Arial" w:hAnsi="Arial" w:cs="Arial"/>
        </w:rPr>
        <w:t xml:space="preserve"> and feed on more than </w:t>
      </w:r>
      <w:r w:rsidR="00D46119" w:rsidRPr="00771517">
        <w:rPr>
          <w:rFonts w:ascii="Arial" w:hAnsi="Arial" w:cs="Arial"/>
        </w:rPr>
        <w:t>40</w:t>
      </w:r>
      <w:r w:rsidR="008D74F2" w:rsidRPr="00771517">
        <w:rPr>
          <w:rFonts w:ascii="Arial" w:hAnsi="Arial" w:cs="Arial"/>
        </w:rPr>
        <w:t xml:space="preserve"> </w:t>
      </w:r>
      <w:r w:rsidR="00A36415">
        <w:rPr>
          <w:rFonts w:ascii="Arial" w:hAnsi="Arial" w:cs="Arial"/>
        </w:rPr>
        <w:t xml:space="preserve">milkweed </w:t>
      </w:r>
      <w:r w:rsidR="008D74F2" w:rsidRPr="00771517">
        <w:rPr>
          <w:rFonts w:ascii="Arial" w:hAnsi="Arial" w:cs="Arial"/>
        </w:rPr>
        <w:t>host species (Malcolm</w:t>
      </w:r>
      <w:r w:rsidR="000E4C60">
        <w:rPr>
          <w:rFonts w:ascii="Arial" w:hAnsi="Arial" w:cs="Arial"/>
        </w:rPr>
        <w:t xml:space="preserve"> and Brower 1986</w:t>
      </w:r>
      <w:r w:rsidR="00A67D9E">
        <w:rPr>
          <w:rFonts w:ascii="Arial" w:hAnsi="Arial" w:cs="Arial"/>
        </w:rPr>
        <w:t>;</w:t>
      </w:r>
      <w:r w:rsidR="008D74F2" w:rsidRPr="00771517">
        <w:rPr>
          <w:rFonts w:ascii="Arial" w:hAnsi="Arial" w:cs="Arial"/>
        </w:rPr>
        <w:t xml:space="preserve"> </w:t>
      </w:r>
      <w:r w:rsidR="00BA420B">
        <w:rPr>
          <w:rFonts w:ascii="Arial" w:hAnsi="Arial" w:cs="Arial"/>
        </w:rPr>
        <w:t>Xerces Society</w:t>
      </w:r>
      <w:r w:rsidR="003978EC">
        <w:rPr>
          <w:rFonts w:ascii="Arial" w:hAnsi="Arial" w:cs="Arial"/>
        </w:rPr>
        <w:t xml:space="preserve"> 2018</w:t>
      </w:r>
      <w:r w:rsidR="008D74F2" w:rsidRPr="00771517">
        <w:rPr>
          <w:rFonts w:ascii="Arial" w:hAnsi="Arial" w:cs="Arial"/>
        </w:rPr>
        <w:t>)</w:t>
      </w:r>
      <w:r w:rsidRPr="00771517">
        <w:rPr>
          <w:rFonts w:ascii="Arial" w:hAnsi="Arial" w:cs="Arial"/>
        </w:rPr>
        <w:t xml:space="preserve">. Over recent evolutionary history, monarchs have greatly expanded their geographic range and are </w:t>
      </w:r>
      <w:r w:rsidR="002005B9" w:rsidRPr="00771517">
        <w:rPr>
          <w:rFonts w:ascii="Arial" w:hAnsi="Arial" w:cs="Arial"/>
        </w:rPr>
        <w:t xml:space="preserve">now </w:t>
      </w:r>
      <w:r w:rsidRPr="00771517">
        <w:rPr>
          <w:rFonts w:ascii="Arial" w:hAnsi="Arial" w:cs="Arial"/>
        </w:rPr>
        <w:t>established in locations throughout Central and South America, the Caribbean, the Pacific, and the Atlantic</w:t>
      </w:r>
      <w:r w:rsidR="00FB5115" w:rsidRPr="00771517">
        <w:rPr>
          <w:rFonts w:ascii="Arial" w:hAnsi="Arial" w:cs="Arial"/>
        </w:rPr>
        <w:t xml:space="preserve"> (</w:t>
      </w:r>
      <w:r w:rsidR="00D46119" w:rsidRPr="00771517">
        <w:rPr>
          <w:rFonts w:ascii="Arial" w:hAnsi="Arial" w:cs="Arial"/>
        </w:rPr>
        <w:t xml:space="preserve">Vane-Wright et </w:t>
      </w:r>
      <w:r w:rsidR="00D46119" w:rsidRPr="00771517">
        <w:rPr>
          <w:rFonts w:ascii="Arial" w:hAnsi="Arial" w:cs="Arial"/>
        </w:rPr>
        <w:lastRenderedPageBreak/>
        <w:t xml:space="preserve">al. 1993, </w:t>
      </w:r>
      <w:r w:rsidR="00FB5115" w:rsidRPr="00771517">
        <w:rPr>
          <w:rFonts w:ascii="Arial" w:hAnsi="Arial" w:cs="Arial"/>
        </w:rPr>
        <w:t>Pierce et al. 2014</w:t>
      </w:r>
      <w:r w:rsidR="008D74F2" w:rsidRPr="00771517">
        <w:rPr>
          <w:rFonts w:ascii="Arial" w:hAnsi="Arial" w:cs="Arial"/>
        </w:rPr>
        <w:t xml:space="preserve">; </w:t>
      </w:r>
      <w:r w:rsidR="00FB5115" w:rsidRPr="00771517">
        <w:rPr>
          <w:rFonts w:ascii="Arial" w:hAnsi="Arial" w:cs="Arial"/>
        </w:rPr>
        <w:t>Zhan et al. 2014)</w:t>
      </w:r>
      <w:r w:rsidR="002005B9" w:rsidRPr="00771517">
        <w:rPr>
          <w:rFonts w:ascii="Arial" w:hAnsi="Arial" w:cs="Arial"/>
        </w:rPr>
        <w:t>, with Pacific and Atlantic populations likely becoming established in the last ~180 years (Zalucki and Clarke 2004</w:t>
      </w:r>
      <w:r w:rsidR="00A67D9E">
        <w:rPr>
          <w:rFonts w:ascii="Arial" w:hAnsi="Arial" w:cs="Arial"/>
        </w:rPr>
        <w:t>;</w:t>
      </w:r>
      <w:r w:rsidR="002005B9" w:rsidRPr="00771517">
        <w:rPr>
          <w:rFonts w:ascii="Arial" w:hAnsi="Arial" w:cs="Arial"/>
        </w:rPr>
        <w:t xml:space="preserve"> Freedman et al. 2020b)</w:t>
      </w:r>
      <w:r w:rsidRPr="00771517">
        <w:rPr>
          <w:rFonts w:ascii="Arial" w:hAnsi="Arial" w:cs="Arial"/>
        </w:rPr>
        <w:t xml:space="preserve">. Nearly all </w:t>
      </w:r>
      <w:del w:id="116" w:author="Micah Freedman" w:date="2022-03-22T03:29:00Z">
        <w:r w:rsidRPr="00771517" w:rsidDel="007123B3">
          <w:rPr>
            <w:rFonts w:ascii="Arial" w:hAnsi="Arial" w:cs="Arial"/>
          </w:rPr>
          <w:delText>recently-established</w:delText>
        </w:r>
      </w:del>
      <w:ins w:id="117" w:author="Micah Freedman" w:date="2022-03-22T03:29:00Z">
        <w:r w:rsidR="007123B3" w:rsidRPr="00771517">
          <w:rPr>
            <w:rFonts w:ascii="Arial" w:hAnsi="Arial" w:cs="Arial"/>
          </w:rPr>
          <w:t>recently established</w:t>
        </w:r>
      </w:ins>
      <w:r w:rsidRPr="00771517">
        <w:rPr>
          <w:rFonts w:ascii="Arial" w:hAnsi="Arial" w:cs="Arial"/>
        </w:rPr>
        <w:t xml:space="preserve"> </w:t>
      </w:r>
      <w:r w:rsidR="002005B9" w:rsidRPr="00771517">
        <w:rPr>
          <w:rFonts w:ascii="Arial" w:hAnsi="Arial" w:cs="Arial"/>
        </w:rPr>
        <w:t xml:space="preserve">monarch </w:t>
      </w:r>
      <w:r w:rsidRPr="00771517">
        <w:rPr>
          <w:rFonts w:ascii="Arial" w:hAnsi="Arial" w:cs="Arial"/>
        </w:rPr>
        <w:t xml:space="preserve">populations </w:t>
      </w:r>
      <w:r w:rsidR="00D46119" w:rsidRPr="00771517">
        <w:rPr>
          <w:rFonts w:ascii="Arial" w:hAnsi="Arial" w:cs="Arial"/>
        </w:rPr>
        <w:t>are</w:t>
      </w:r>
      <w:r w:rsidRPr="00771517">
        <w:rPr>
          <w:rFonts w:ascii="Arial" w:hAnsi="Arial" w:cs="Arial"/>
        </w:rPr>
        <w:t xml:space="preserve"> non-migratory and breed year-round on</w:t>
      </w:r>
      <w:r w:rsidR="002005B9" w:rsidRPr="00771517">
        <w:rPr>
          <w:rFonts w:ascii="Arial" w:hAnsi="Arial" w:cs="Arial"/>
        </w:rPr>
        <w:t xml:space="preserve"> restricted assemblages of host plants (Pierce et al. 2016</w:t>
      </w:r>
      <w:ins w:id="118" w:author="Micah Freedman" w:date="2022-03-22T03:31:00Z">
        <w:r w:rsidR="007123B3">
          <w:rPr>
            <w:rFonts w:ascii="Arial" w:hAnsi="Arial" w:cs="Arial"/>
          </w:rPr>
          <w:t>;</w:t>
        </w:r>
      </w:ins>
      <w:del w:id="119" w:author="Micah Freedman" w:date="2022-03-22T03:31:00Z">
        <w:r w:rsidR="002005B9" w:rsidRPr="00771517" w:rsidDel="007123B3">
          <w:rPr>
            <w:rFonts w:ascii="Arial" w:hAnsi="Arial" w:cs="Arial"/>
          </w:rPr>
          <w:delText>,</w:delText>
        </w:r>
      </w:del>
      <w:r w:rsidR="002005B9" w:rsidRPr="00771517">
        <w:rPr>
          <w:rFonts w:ascii="Arial" w:hAnsi="Arial" w:cs="Arial"/>
        </w:rPr>
        <w:t xml:space="preserve"> Freedman et al. 2020a)</w:t>
      </w:r>
      <w:r w:rsidRPr="00771517">
        <w:rPr>
          <w:rFonts w:ascii="Arial" w:hAnsi="Arial" w:cs="Arial"/>
        </w:rPr>
        <w:t xml:space="preserve">. </w:t>
      </w:r>
      <w:r w:rsidR="00D46119" w:rsidRPr="00771517">
        <w:rPr>
          <w:rFonts w:ascii="Arial" w:hAnsi="Arial" w:cs="Arial"/>
        </w:rPr>
        <w:t>Monarchs have little coevolutionary history with many of their host plants in their introduced range</w:t>
      </w:r>
      <w:r w:rsidRPr="00771517">
        <w:rPr>
          <w:rFonts w:ascii="Arial" w:hAnsi="Arial" w:cs="Arial"/>
        </w:rPr>
        <w:t>, and host plant</w:t>
      </w:r>
      <w:r w:rsidR="00D46119" w:rsidRPr="00771517">
        <w:rPr>
          <w:rFonts w:ascii="Arial" w:hAnsi="Arial" w:cs="Arial"/>
        </w:rPr>
        <w:t xml:space="preserve"> species</w:t>
      </w:r>
      <w:r w:rsidR="00FB5115" w:rsidRPr="00771517">
        <w:rPr>
          <w:rFonts w:ascii="Arial" w:hAnsi="Arial" w:cs="Arial"/>
        </w:rPr>
        <w:t xml:space="preserve"> available to monarch</w:t>
      </w:r>
      <w:r w:rsidRPr="00771517">
        <w:rPr>
          <w:rFonts w:ascii="Arial" w:hAnsi="Arial" w:cs="Arial"/>
        </w:rPr>
        <w:t xml:space="preserve"> in </w:t>
      </w:r>
      <w:r w:rsidR="00FB5115" w:rsidRPr="00771517">
        <w:rPr>
          <w:rFonts w:ascii="Arial" w:hAnsi="Arial" w:cs="Arial"/>
        </w:rPr>
        <w:t xml:space="preserve">locations throughout the </w:t>
      </w:r>
      <w:r w:rsidRPr="00771517">
        <w:rPr>
          <w:rFonts w:ascii="Arial" w:hAnsi="Arial" w:cs="Arial"/>
        </w:rPr>
        <w:t>Pacific</w:t>
      </w:r>
      <w:r w:rsidR="00FB5115" w:rsidRPr="00771517">
        <w:rPr>
          <w:rFonts w:ascii="Arial" w:hAnsi="Arial" w:cs="Arial"/>
        </w:rPr>
        <w:t xml:space="preserve"> and Atlantic</w:t>
      </w:r>
      <w:r w:rsidR="000E4C60">
        <w:rPr>
          <w:rFonts w:ascii="Arial" w:hAnsi="Arial" w:cs="Arial"/>
        </w:rPr>
        <w:t xml:space="preserve">—primarily </w:t>
      </w:r>
      <w:r w:rsidR="000E4C60" w:rsidRPr="000E4C60">
        <w:rPr>
          <w:rFonts w:ascii="Arial" w:hAnsi="Arial" w:cs="Arial"/>
          <w:i/>
          <w:iCs/>
        </w:rPr>
        <w:t>A. curassavica</w:t>
      </w:r>
      <w:r w:rsidR="000E4C60">
        <w:rPr>
          <w:rFonts w:ascii="Arial" w:hAnsi="Arial" w:cs="Arial"/>
        </w:rPr>
        <w:t xml:space="preserve">, but also </w:t>
      </w:r>
      <w:r w:rsidR="000E4C60" w:rsidRPr="000E4C60">
        <w:rPr>
          <w:rFonts w:ascii="Arial" w:hAnsi="Arial" w:cs="Arial"/>
          <w:i/>
          <w:iCs/>
        </w:rPr>
        <w:t>Gomphocarpus spp.</w:t>
      </w:r>
      <w:r w:rsidR="000E4C60">
        <w:rPr>
          <w:rFonts w:ascii="Arial" w:hAnsi="Arial" w:cs="Arial"/>
        </w:rPr>
        <w:t xml:space="preserve"> and </w:t>
      </w:r>
      <w:r w:rsidR="000E4C60" w:rsidRPr="000E4C60">
        <w:rPr>
          <w:rFonts w:ascii="Arial" w:hAnsi="Arial" w:cs="Arial"/>
          <w:i/>
          <w:iCs/>
        </w:rPr>
        <w:t>Calotropis spp.</w:t>
      </w:r>
      <w:r w:rsidR="000E4C60">
        <w:rPr>
          <w:rFonts w:ascii="Arial" w:hAnsi="Arial" w:cs="Arial"/>
        </w:rPr>
        <w:t>—</w:t>
      </w:r>
      <w:r w:rsidRPr="00771517">
        <w:rPr>
          <w:rFonts w:ascii="Arial" w:hAnsi="Arial" w:cs="Arial"/>
        </w:rPr>
        <w:t xml:space="preserve">are </w:t>
      </w:r>
      <w:r w:rsidR="00FB5115" w:rsidRPr="00771517">
        <w:rPr>
          <w:rFonts w:ascii="Arial" w:hAnsi="Arial" w:cs="Arial"/>
        </w:rPr>
        <w:t>themselves</w:t>
      </w:r>
      <w:r w:rsidRPr="00771517">
        <w:rPr>
          <w:rFonts w:ascii="Arial" w:hAnsi="Arial" w:cs="Arial"/>
        </w:rPr>
        <w:t xml:space="preserve"> recent introductions</w:t>
      </w:r>
      <w:r w:rsidR="00D46119" w:rsidRPr="00771517">
        <w:rPr>
          <w:rFonts w:ascii="Arial" w:hAnsi="Arial" w:cs="Arial"/>
        </w:rPr>
        <w:t xml:space="preserve"> from subtropical Africa, India, and the Neotropics</w:t>
      </w:r>
      <w:r w:rsidRPr="00771517">
        <w:rPr>
          <w:rFonts w:ascii="Arial" w:hAnsi="Arial" w:cs="Arial"/>
        </w:rPr>
        <w:t>.</w:t>
      </w:r>
    </w:p>
    <w:p w14:paraId="4E0FED27" w14:textId="3BCABAC4" w:rsidR="00E43118" w:rsidRPr="00771517" w:rsidRDefault="00E43118" w:rsidP="008442F3">
      <w:pPr>
        <w:spacing w:line="480" w:lineRule="auto"/>
        <w:ind w:firstLine="720"/>
        <w:jc w:val="both"/>
        <w:rPr>
          <w:rFonts w:ascii="Arial" w:hAnsi="Arial" w:cs="Arial"/>
        </w:rPr>
      </w:pPr>
      <w:ins w:id="120" w:author="Micah Freedman" w:date="2022-03-09T11:16:00Z">
        <w:r>
          <w:rPr>
            <w:rFonts w:ascii="Arial" w:hAnsi="Arial" w:cs="Arial"/>
          </w:rPr>
          <w:t>Monarch butterflies are subject to predation throughout their lifetime: major predators</w:t>
        </w:r>
      </w:ins>
      <w:ins w:id="121" w:author="Micah Freedman" w:date="2022-03-11T13:49:00Z">
        <w:r w:rsidR="006C7F9D">
          <w:rPr>
            <w:rFonts w:ascii="Arial" w:hAnsi="Arial" w:cs="Arial"/>
          </w:rPr>
          <w:t xml:space="preserve"> of larvae and eggs</w:t>
        </w:r>
      </w:ins>
      <w:ins w:id="122" w:author="Micah Freedman" w:date="2022-03-09T11:16:00Z">
        <w:r>
          <w:rPr>
            <w:rFonts w:ascii="Arial" w:hAnsi="Arial" w:cs="Arial"/>
          </w:rPr>
          <w:t xml:space="preserve"> include Tachinid flies (Oberhauser et al. 2017), Polistine wasps (Baker and Potter 2020), ants (Calvert 2004), and various opportunistic generalists including earwigs (Hermann et al. 2019). Adults are thought to be primarily attacked by birds (Calvert et al. 1979</w:t>
        </w:r>
      </w:ins>
      <w:ins w:id="123" w:author="Micah Freedman" w:date="2022-03-22T03:31:00Z">
        <w:r w:rsidR="007123B3">
          <w:rPr>
            <w:rFonts w:ascii="Arial" w:hAnsi="Arial" w:cs="Arial"/>
          </w:rPr>
          <w:t>;</w:t>
        </w:r>
      </w:ins>
      <w:ins w:id="124" w:author="Micah Freedman" w:date="2022-03-09T11:16:00Z">
        <w:r>
          <w:rPr>
            <w:rFonts w:ascii="Arial" w:hAnsi="Arial" w:cs="Arial"/>
          </w:rPr>
          <w:t xml:space="preserve"> Brower 1988</w:t>
        </w:r>
      </w:ins>
      <w:ins w:id="125" w:author="Micah Freedman" w:date="2022-03-22T03:31:00Z">
        <w:r w:rsidR="007123B3">
          <w:rPr>
            <w:rFonts w:ascii="Arial" w:hAnsi="Arial" w:cs="Arial"/>
          </w:rPr>
          <w:t>;</w:t>
        </w:r>
      </w:ins>
      <w:ins w:id="126" w:author="Micah Freedman" w:date="2022-03-09T11:16:00Z">
        <w:r>
          <w:rPr>
            <w:rFonts w:ascii="Arial" w:hAnsi="Arial" w:cs="Arial"/>
          </w:rPr>
          <w:t xml:space="preserve"> Groen and Whiteman 2021), although mice are likely also a major source of </w:t>
        </w:r>
      </w:ins>
      <w:ins w:id="127" w:author="Micah Freedman" w:date="2022-03-11T13:49:00Z">
        <w:r w:rsidR="006C7F9D">
          <w:rPr>
            <w:rFonts w:ascii="Arial" w:hAnsi="Arial" w:cs="Arial"/>
          </w:rPr>
          <w:t xml:space="preserve">adult </w:t>
        </w:r>
      </w:ins>
      <w:ins w:id="128" w:author="Micah Freedman" w:date="2022-03-09T11:16:00Z">
        <w:r>
          <w:rPr>
            <w:rFonts w:ascii="Arial" w:hAnsi="Arial" w:cs="Arial"/>
          </w:rPr>
          <w:t>predation</w:t>
        </w:r>
      </w:ins>
      <w:ins w:id="129" w:author="Micah Freedman" w:date="2022-03-11T13:49:00Z">
        <w:r w:rsidR="006C7F9D">
          <w:rPr>
            <w:rFonts w:ascii="Arial" w:hAnsi="Arial" w:cs="Arial"/>
          </w:rPr>
          <w:t>, especially at overwintering locations</w:t>
        </w:r>
      </w:ins>
      <w:ins w:id="130" w:author="Micah Freedman" w:date="2022-03-09T11:16:00Z">
        <w:r>
          <w:rPr>
            <w:rFonts w:ascii="Arial" w:hAnsi="Arial" w:cs="Arial"/>
          </w:rPr>
          <w:t xml:space="preserve"> (Glendinning and Brower 1990</w:t>
        </w:r>
      </w:ins>
      <w:ins w:id="131" w:author="Micah Freedman" w:date="2022-03-22T03:31:00Z">
        <w:r w:rsidR="007123B3">
          <w:rPr>
            <w:rFonts w:ascii="Arial" w:hAnsi="Arial" w:cs="Arial"/>
          </w:rPr>
          <w:t xml:space="preserve">; </w:t>
        </w:r>
      </w:ins>
      <w:ins w:id="132" w:author="Micah Freedman" w:date="2022-03-09T11:16:00Z">
        <w:r>
          <w:rPr>
            <w:rFonts w:ascii="Arial" w:hAnsi="Arial" w:cs="Arial"/>
          </w:rPr>
          <w:t>Weinstein and Dearing 202</w:t>
        </w:r>
      </w:ins>
      <w:ins w:id="133" w:author="Micah Freedman" w:date="2022-03-10T15:40:00Z">
        <w:r w:rsidR="00697D59">
          <w:rPr>
            <w:rFonts w:ascii="Arial" w:hAnsi="Arial" w:cs="Arial"/>
          </w:rPr>
          <w:t>2</w:t>
        </w:r>
      </w:ins>
      <w:ins w:id="134" w:author="Micah Freedman" w:date="2022-03-09T11:16:00Z">
        <w:r>
          <w:rPr>
            <w:rFonts w:ascii="Arial" w:hAnsi="Arial" w:cs="Arial"/>
          </w:rPr>
          <w:t>)</w:t>
        </w:r>
      </w:ins>
      <w:ins w:id="135" w:author="Micah Freedman" w:date="2022-03-09T11:22:00Z">
        <w:r w:rsidR="003D647E">
          <w:rPr>
            <w:rFonts w:ascii="Arial" w:hAnsi="Arial" w:cs="Arial"/>
          </w:rPr>
          <w:t>.</w:t>
        </w:r>
      </w:ins>
    </w:p>
    <w:p w14:paraId="4F25DA15" w14:textId="7A2C3A62" w:rsidR="00FB5115" w:rsidRPr="00771517" w:rsidRDefault="00FB5115" w:rsidP="008442F3">
      <w:pPr>
        <w:spacing w:line="480" w:lineRule="auto"/>
        <w:jc w:val="both"/>
        <w:rPr>
          <w:rFonts w:ascii="Arial" w:hAnsi="Arial" w:cs="Arial"/>
        </w:rPr>
      </w:pPr>
    </w:p>
    <w:p w14:paraId="0DC8AAE1" w14:textId="0C4CE18A" w:rsidR="00FB5115" w:rsidRPr="00771517" w:rsidRDefault="00FB5115" w:rsidP="008442F3">
      <w:pPr>
        <w:spacing w:line="480" w:lineRule="auto"/>
        <w:jc w:val="center"/>
        <w:rPr>
          <w:rFonts w:ascii="Arial" w:hAnsi="Arial" w:cs="Arial"/>
          <w:i/>
          <w:iCs/>
        </w:rPr>
      </w:pPr>
      <w:del w:id="136" w:author="Micah Freedman" w:date="2022-03-09T11:20:00Z">
        <w:r w:rsidRPr="00771517" w:rsidDel="003D647E">
          <w:rPr>
            <w:rFonts w:ascii="Arial" w:hAnsi="Arial" w:cs="Arial"/>
            <w:i/>
            <w:iCs/>
          </w:rPr>
          <w:delText>Experiment</w:delText>
        </w:r>
      </w:del>
      <w:ins w:id="137" w:author="Micah Freedman" w:date="2022-03-09T11:20:00Z">
        <w:r w:rsidR="003D647E">
          <w:rPr>
            <w:rFonts w:ascii="Arial" w:hAnsi="Arial" w:cs="Arial"/>
            <w:i/>
            <w:iCs/>
          </w:rPr>
          <w:t xml:space="preserve">Approach </w:t>
        </w:r>
      </w:ins>
      <w:ins w:id="138" w:author="Micah Freedman" w:date="2022-03-09T11:18:00Z">
        <w:r w:rsidR="00E43118">
          <w:rPr>
            <w:rFonts w:ascii="Arial" w:hAnsi="Arial" w:cs="Arial"/>
            <w:i/>
            <w:iCs/>
          </w:rPr>
          <w:t xml:space="preserve">1: </w:t>
        </w:r>
      </w:ins>
      <w:ins w:id="139" w:author="Micah Freedman" w:date="2022-03-09T11:19:00Z">
        <w:r w:rsidR="003D647E">
          <w:rPr>
            <w:rFonts w:ascii="Arial" w:hAnsi="Arial" w:cs="Arial"/>
            <w:i/>
            <w:iCs/>
          </w:rPr>
          <w:t xml:space="preserve">Testing for </w:t>
        </w:r>
      </w:ins>
      <w:ins w:id="140" w:author="Micah Freedman" w:date="2022-03-09T16:29:00Z">
        <w:r w:rsidR="007B00CD">
          <w:rPr>
            <w:rFonts w:ascii="Arial" w:hAnsi="Arial" w:cs="Arial"/>
            <w:i/>
            <w:iCs/>
          </w:rPr>
          <w:t>G</w:t>
        </w:r>
      </w:ins>
      <w:ins w:id="141" w:author="Micah Freedman" w:date="2022-03-09T16:30:00Z">
        <w:r w:rsidR="007B00CD">
          <w:rPr>
            <w:rFonts w:ascii="Arial" w:hAnsi="Arial" w:cs="Arial"/>
            <w:i/>
            <w:iCs/>
          </w:rPr>
          <w:t xml:space="preserve">xE interactions and </w:t>
        </w:r>
      </w:ins>
      <w:ins w:id="142" w:author="Micah Freedman" w:date="2022-03-09T11:19:00Z">
        <w:r w:rsidR="003D647E">
          <w:rPr>
            <w:rFonts w:ascii="Arial" w:hAnsi="Arial" w:cs="Arial"/>
            <w:i/>
            <w:iCs/>
          </w:rPr>
          <w:t>local adaptation</w:t>
        </w:r>
      </w:ins>
      <w:del w:id="143" w:author="Micah Freedman" w:date="2022-03-09T11:18:00Z">
        <w:r w:rsidRPr="00771517" w:rsidDel="00E43118">
          <w:rPr>
            <w:rFonts w:ascii="Arial" w:hAnsi="Arial" w:cs="Arial"/>
            <w:i/>
            <w:iCs/>
          </w:rPr>
          <w:delText>al</w:delText>
        </w:r>
      </w:del>
      <w:r w:rsidRPr="00771517">
        <w:rPr>
          <w:rFonts w:ascii="Arial" w:hAnsi="Arial" w:cs="Arial"/>
          <w:i/>
          <w:iCs/>
        </w:rPr>
        <w:t xml:space="preserve"> </w:t>
      </w:r>
      <w:ins w:id="144" w:author="Micah Freedman" w:date="2022-03-22T01:29:00Z">
        <w:r w:rsidR="00635622">
          <w:rPr>
            <w:rFonts w:ascii="Arial" w:hAnsi="Arial" w:cs="Arial"/>
            <w:i/>
            <w:iCs/>
          </w:rPr>
          <w:t>in sequestration behavior</w:t>
        </w:r>
      </w:ins>
      <w:del w:id="145" w:author="Micah Freedman" w:date="2022-03-09T11:17:00Z">
        <w:r w:rsidRPr="00771517" w:rsidDel="00E43118">
          <w:rPr>
            <w:rFonts w:ascii="Arial" w:hAnsi="Arial" w:cs="Arial"/>
            <w:i/>
            <w:iCs/>
          </w:rPr>
          <w:delText>approach</w:delText>
        </w:r>
      </w:del>
    </w:p>
    <w:p w14:paraId="2E141AF2" w14:textId="77777777" w:rsidR="00FB5115" w:rsidRPr="00771517" w:rsidRDefault="00FB5115" w:rsidP="008442F3">
      <w:pPr>
        <w:spacing w:line="480" w:lineRule="auto"/>
        <w:jc w:val="both"/>
        <w:rPr>
          <w:rFonts w:ascii="Arial" w:hAnsi="Arial" w:cs="Arial"/>
        </w:rPr>
      </w:pPr>
    </w:p>
    <w:p w14:paraId="3F38943E" w14:textId="5C7EE459" w:rsidR="00760EC4" w:rsidRPr="00771517" w:rsidDel="003D647E" w:rsidRDefault="00760EC4" w:rsidP="008442F3">
      <w:pPr>
        <w:spacing w:line="480" w:lineRule="auto"/>
        <w:ind w:firstLine="720"/>
        <w:jc w:val="both"/>
        <w:rPr>
          <w:del w:id="146" w:author="Micah Freedman" w:date="2022-03-09T11:21:00Z"/>
          <w:rFonts w:ascii="Arial" w:hAnsi="Arial" w:cs="Arial"/>
        </w:rPr>
      </w:pPr>
      <w:r w:rsidRPr="00771517">
        <w:rPr>
          <w:rFonts w:ascii="Arial" w:hAnsi="Arial" w:cs="Arial"/>
        </w:rPr>
        <w:t xml:space="preserve">Over the course of two </w:t>
      </w:r>
      <w:r w:rsidR="00204994">
        <w:rPr>
          <w:rFonts w:ascii="Arial" w:hAnsi="Arial" w:cs="Arial"/>
        </w:rPr>
        <w:t>years</w:t>
      </w:r>
      <w:r w:rsidRPr="00771517">
        <w:rPr>
          <w:rFonts w:ascii="Arial" w:hAnsi="Arial" w:cs="Arial"/>
        </w:rPr>
        <w:t>, we conducted a fully factorial rearing experiment using six populations of monarch</w:t>
      </w:r>
      <w:r w:rsidR="00204994">
        <w:rPr>
          <w:rFonts w:ascii="Arial" w:hAnsi="Arial" w:cs="Arial"/>
        </w:rPr>
        <w:t xml:space="preserve">s </w:t>
      </w:r>
      <w:r w:rsidRPr="00771517">
        <w:rPr>
          <w:rFonts w:ascii="Arial" w:hAnsi="Arial" w:cs="Arial"/>
        </w:rPr>
        <w:t>from around the world and their associated host plants</w:t>
      </w:r>
      <w:r w:rsidR="00D9459A">
        <w:rPr>
          <w:rFonts w:ascii="Arial" w:hAnsi="Arial" w:cs="Arial"/>
        </w:rPr>
        <w:t xml:space="preserve"> (Figure 1A)</w:t>
      </w:r>
      <w:r w:rsidRPr="00771517">
        <w:rPr>
          <w:rFonts w:ascii="Arial" w:hAnsi="Arial" w:cs="Arial"/>
        </w:rPr>
        <w:t xml:space="preserve">. </w:t>
      </w:r>
      <w:ins w:id="147" w:author="Micah Freedman" w:date="2022-03-09T11:13:00Z">
        <w:r w:rsidR="00F60616">
          <w:rPr>
            <w:rFonts w:ascii="Arial" w:hAnsi="Arial" w:cs="Arial"/>
          </w:rPr>
          <w:t xml:space="preserve">This experiment is the same </w:t>
        </w:r>
        <w:r w:rsidR="00E43118">
          <w:rPr>
            <w:rFonts w:ascii="Arial" w:hAnsi="Arial" w:cs="Arial"/>
          </w:rPr>
          <w:t xml:space="preserve">as the one described in Freedman et al. (2020a), </w:t>
        </w:r>
      </w:ins>
      <w:ins w:id="148" w:author="Micah Freedman" w:date="2022-03-22T12:22:00Z">
        <w:r w:rsidR="00012CA6">
          <w:rPr>
            <w:rFonts w:ascii="Arial" w:hAnsi="Arial" w:cs="Arial"/>
            <w:noProof/>
          </w:rPr>
          <w:lastRenderedPageBreak/>
          <mc:AlternateContent>
            <mc:Choice Requires="wpg">
              <w:drawing>
                <wp:anchor distT="0" distB="0" distL="114300" distR="114300" simplePos="0" relativeHeight="251662336" behindDoc="0" locked="0" layoutInCell="1" allowOverlap="1" wp14:anchorId="1E2086AF" wp14:editId="7F6506D1">
                  <wp:simplePos x="0" y="0"/>
                  <wp:positionH relativeFrom="column">
                    <wp:posOffset>-273</wp:posOffset>
                  </wp:positionH>
                  <wp:positionV relativeFrom="paragraph">
                    <wp:posOffset>182</wp:posOffset>
                  </wp:positionV>
                  <wp:extent cx="5956300" cy="8568690"/>
                  <wp:effectExtent l="0" t="0" r="0" b="16510"/>
                  <wp:wrapSquare wrapText="bothSides"/>
                  <wp:docPr id="18" name="Group 18"/>
                  <wp:cNvGraphicFramePr/>
                  <a:graphic xmlns:a="http://schemas.openxmlformats.org/drawingml/2006/main">
                    <a:graphicData uri="http://schemas.microsoft.com/office/word/2010/wordprocessingGroup">
                      <wpg:wgp>
                        <wpg:cNvGrpSpPr/>
                        <wpg:grpSpPr>
                          <a:xfrm>
                            <a:off x="0" y="0"/>
                            <a:ext cx="5956300" cy="8568690"/>
                            <a:chOff x="0" y="0"/>
                            <a:chExt cx="5956663" cy="8569234"/>
                          </a:xfrm>
                        </wpg:grpSpPr>
                        <wps:wsp>
                          <wps:cNvPr id="22" name="Text Box 22"/>
                          <wps:cNvSpPr txBox="1"/>
                          <wps:spPr>
                            <a:xfrm>
                              <a:off x="0" y="6792686"/>
                              <a:ext cx="5943600" cy="1776548"/>
                            </a:xfrm>
                            <a:prstGeom prst="rect">
                              <a:avLst/>
                            </a:prstGeom>
                            <a:solidFill>
                              <a:schemeClr val="lt1"/>
                            </a:solidFill>
                            <a:ln w="6350">
                              <a:solidFill>
                                <a:prstClr val="black"/>
                              </a:solidFill>
                            </a:ln>
                          </wps:spPr>
                          <wps:txbx>
                            <w:txbxContent>
                              <w:p w14:paraId="4EF3E7D0" w14:textId="77777777" w:rsidR="00012CA6" w:rsidRPr="00176D53" w:rsidRDefault="00012CA6" w:rsidP="00012CA6">
                                <w:pPr>
                                  <w:jc w:val="both"/>
                                  <w:rPr>
                                    <w:ins w:id="149" w:author="Micah Freedman" w:date="2022-03-22T11:41:00Z"/>
                                    <w:rFonts w:ascii="Arial" w:hAnsi="Arial" w:cs="Arial"/>
                                  </w:rPr>
                                </w:pPr>
                                <w:ins w:id="150" w:author="Micah Freedman" w:date="2022-03-22T11:41:00Z">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w:t>
                                  </w:r>
                                  <w:proofErr w:type="gramStart"/>
                                  <w:r w:rsidRPr="00176D53">
                                    <w:rPr>
                                      <w:rFonts w:ascii="Arial" w:hAnsi="Arial" w:cs="Arial"/>
                                    </w:rPr>
                                    <w:t>calibrated</w:t>
                                  </w:r>
                                  <w:proofErr w:type="gramEnd"/>
                                  <w:r>
                                    <w:rPr>
                                      <w:rFonts w:ascii="Arial" w:hAnsi="Arial" w:cs="Arial"/>
                                    </w:rPr>
                                    <w:t xml:space="preserve"> and that ENA and CA samples are shown as part of a single North American population</w:t>
                                  </w:r>
                                </w:ins>
                                <w:ins w:id="151" w:author="Micah Freedman" w:date="2022-03-22T11:42:00Z">
                                  <w:r>
                                    <w:rPr>
                                      <w:rFonts w:ascii="Arial" w:hAnsi="Arial" w:cs="Arial"/>
                                    </w:rPr>
                                    <w:t xml:space="preserve"> but are treated as separate populations with distinct host plant assemblages.</w:t>
                                  </w:r>
                                </w:ins>
                                <w:ins w:id="152" w:author="Micah Freedman" w:date="2022-03-22T11:41:00Z">
                                  <w:r w:rsidRPr="00176D53">
                                    <w:rPr>
                                      <w:rFonts w:ascii="Arial" w:hAnsi="Arial" w:cs="Arial"/>
                                    </w:rPr>
                                    <w:t xml:space="preserve"> </w:t>
                                  </w:r>
                                </w:ins>
                              </w:p>
                              <w:p w14:paraId="7E10FCB0"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Picture 2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3063" y="3344091"/>
                              <a:ext cx="5943600" cy="3343275"/>
                            </a:xfrm>
                            <a:prstGeom prst="rect">
                              <a:avLst/>
                            </a:prstGeom>
                          </pic:spPr>
                        </pic:pic>
                        <pic:pic xmlns:pic="http://schemas.openxmlformats.org/drawingml/2006/picture">
                          <pic:nvPicPr>
                            <pic:cNvPr id="25" name="Picture 2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063" y="0"/>
                              <a:ext cx="5943600" cy="3343275"/>
                            </a:xfrm>
                            <a:prstGeom prst="rect">
                              <a:avLst/>
                            </a:prstGeom>
                          </pic:spPr>
                        </pic:pic>
                      </wpg:wgp>
                    </a:graphicData>
                  </a:graphic>
                </wp:anchor>
              </w:drawing>
            </mc:Choice>
            <mc:Fallback>
              <w:pict>
                <v:group w14:anchorId="1E2086AF" id="Group 18" o:spid="_x0000_s1026" style="position:absolute;left:0;text-align:left;margin-left:0;margin-top:0;width:469pt;height:674.7pt;z-index:251662336" coordsize="59566,856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Wv/aAAwDAQACEQMRAD8A/v4ooooAKKjMgVsYpVfdQA+iiigA&#13;&#10;ooooAKKKiEhPb9aAJaKarbs8dDin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&#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R/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">
                  <v:shapetype id="_x0000_t202" coordsize="21600,21600" o:spt="202" path="m,l,21600r21600,l21600,xe">
                    <v:stroke joinstyle="miter"/>
                    <v:path gradientshapeok="t" o:connecttype="rect"/>
                  </v:shapetype>
                  <v:shape id="Text Box 22" o:spid="_x0000_s1027" type="#_x0000_t202" style="position:absolute;top:67926;width:59436;height:17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14:paraId="4EF3E7D0" w14:textId="77777777" w:rsidR="00012CA6" w:rsidRPr="00176D53" w:rsidRDefault="00012CA6" w:rsidP="00012CA6">
                          <w:pPr>
                            <w:jc w:val="both"/>
                            <w:rPr>
                              <w:ins w:id="153" w:author="Micah Freedman" w:date="2022-03-22T11:41:00Z"/>
                              <w:rFonts w:ascii="Arial" w:hAnsi="Arial" w:cs="Arial"/>
                            </w:rPr>
                          </w:pPr>
                          <w:ins w:id="154" w:author="Micah Freedman" w:date="2022-03-22T11:41:00Z">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w:t>
                            </w:r>
                            <w:proofErr w:type="gramStart"/>
                            <w:r w:rsidRPr="00176D53">
                              <w:rPr>
                                <w:rFonts w:ascii="Arial" w:hAnsi="Arial" w:cs="Arial"/>
                              </w:rPr>
                              <w:t>calibrated</w:t>
                            </w:r>
                            <w:proofErr w:type="gramEnd"/>
                            <w:r>
                              <w:rPr>
                                <w:rFonts w:ascii="Arial" w:hAnsi="Arial" w:cs="Arial"/>
                              </w:rPr>
                              <w:t xml:space="preserve"> and that ENA and CA samples are shown as part of a single North American population</w:t>
                            </w:r>
                          </w:ins>
                          <w:ins w:id="155" w:author="Micah Freedman" w:date="2022-03-22T11:42:00Z">
                            <w:r>
                              <w:rPr>
                                <w:rFonts w:ascii="Arial" w:hAnsi="Arial" w:cs="Arial"/>
                              </w:rPr>
                              <w:t xml:space="preserve"> but are treated as separate populations with distinct host plant assemblages.</w:t>
                            </w:r>
                          </w:ins>
                          <w:ins w:id="156" w:author="Micah Freedman" w:date="2022-03-22T11:41:00Z">
                            <w:r w:rsidRPr="00176D53">
                              <w:rPr>
                                <w:rFonts w:ascii="Arial" w:hAnsi="Arial" w:cs="Arial"/>
                              </w:rPr>
                              <w:t xml:space="preserve"> </w:t>
                            </w:r>
                          </w:ins>
                        </w:p>
                        <w:p w14:paraId="7E10FCB0" w14:textId="77777777" w:rsidR="00012CA6" w:rsidRPr="00176D53" w:rsidRDefault="00012CA6" w:rsidP="00012CA6">
                          <w:pPr>
                            <w:jc w:val="both"/>
                            <w:rPr>
                              <w:rFonts w:ascii="Arial" w:hAnsi="Arial" w:cs="Arial"/>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130;top:33440;width:59436;height:3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">
                    <v:imagedata r:id="rId10" o:title=""/>
                  </v:shape>
                  <v:shape id="Picture 25" o:spid="_x0000_s1029" type="#_x0000_t75" style="position:absolute;left:130;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">
                    <v:imagedata r:id="rId11" o:title=""/>
                  </v:shape>
                  <w10:wrap type="square"/>
                </v:group>
              </w:pict>
            </mc:Fallback>
          </mc:AlternateContent>
        </w:r>
      </w:ins>
      <w:ins w:id="157" w:author="Micah Freedman" w:date="2022-03-09T11:13:00Z">
        <w:r w:rsidR="00E43118">
          <w:rPr>
            <w:rFonts w:ascii="Arial" w:hAnsi="Arial" w:cs="Arial"/>
          </w:rPr>
          <w:t xml:space="preserve">although here we focus on cardenolide sequestration as the phenotype of primary </w:t>
        </w:r>
      </w:ins>
      <w:proofErr w:type="gramStart"/>
      <w:ins w:id="158" w:author="Micah Freedman" w:date="2022-03-09T11:14:00Z">
        <w:r w:rsidR="00E43118">
          <w:rPr>
            <w:rFonts w:ascii="Arial" w:hAnsi="Arial" w:cs="Arial"/>
          </w:rPr>
          <w:t>interest</w:t>
        </w:r>
      </w:ins>
      <w:ins w:id="159" w:author="Micah Freedman" w:date="2022-03-11T13:49:00Z">
        <w:r w:rsidR="006C7F9D">
          <w:rPr>
            <w:rFonts w:ascii="Arial" w:hAnsi="Arial" w:cs="Arial"/>
          </w:rPr>
          <w:t xml:space="preserve"> </w:t>
        </w:r>
      </w:ins>
      <w:ins w:id="160" w:author="Micah Freedman" w:date="2022-03-22T12:22:00Z">
        <w:r w:rsidR="00012CA6">
          <w:rPr>
            <w:rFonts w:ascii="Arial" w:hAnsi="Arial" w:cs="Arial"/>
          </w:rPr>
          <w:t xml:space="preserve"> </w:t>
        </w:r>
      </w:ins>
      <w:ins w:id="161" w:author="Micah Freedman" w:date="2022-03-11T13:49:00Z">
        <w:r w:rsidR="006C7F9D">
          <w:rPr>
            <w:rFonts w:ascii="Arial" w:hAnsi="Arial" w:cs="Arial"/>
          </w:rPr>
          <w:lastRenderedPageBreak/>
          <w:t>rather</w:t>
        </w:r>
        <w:proofErr w:type="gramEnd"/>
        <w:r w:rsidR="006C7F9D">
          <w:rPr>
            <w:rFonts w:ascii="Arial" w:hAnsi="Arial" w:cs="Arial"/>
          </w:rPr>
          <w:t xml:space="preserve"> than larval growth rate</w:t>
        </w:r>
      </w:ins>
      <w:ins w:id="162" w:author="Micah Freedman" w:date="2022-03-09T11:14:00Z">
        <w:r w:rsidR="00E43118">
          <w:rPr>
            <w:rFonts w:ascii="Arial" w:hAnsi="Arial" w:cs="Arial"/>
          </w:rPr>
          <w:t xml:space="preserve">. </w:t>
        </w:r>
      </w:ins>
      <w:r w:rsidR="009E2E73">
        <w:rPr>
          <w:rFonts w:ascii="Arial" w:hAnsi="Arial" w:cs="Arial"/>
        </w:rPr>
        <w:t xml:space="preserve">We used the following six host plant species: </w:t>
      </w:r>
      <w:r w:rsidR="009E2E73" w:rsidRPr="009E2E73">
        <w:rPr>
          <w:rFonts w:ascii="Arial" w:hAnsi="Arial" w:cs="Arial"/>
          <w:i/>
          <w:iCs/>
        </w:rPr>
        <w:t>A. curassavica</w:t>
      </w:r>
      <w:r w:rsidR="009E2E73">
        <w:rPr>
          <w:rFonts w:ascii="Arial" w:hAnsi="Arial" w:cs="Arial"/>
        </w:rPr>
        <w:t xml:space="preserve"> (ASCU), </w:t>
      </w:r>
      <w:r w:rsidR="009E2E73" w:rsidRPr="009E2E73">
        <w:rPr>
          <w:rFonts w:ascii="Arial" w:hAnsi="Arial" w:cs="Arial"/>
          <w:i/>
          <w:iCs/>
        </w:rPr>
        <w:t>A. incarnata</w:t>
      </w:r>
      <w:r w:rsidR="009E2E73">
        <w:rPr>
          <w:rFonts w:ascii="Arial" w:hAnsi="Arial" w:cs="Arial"/>
        </w:rPr>
        <w:t xml:space="preserve"> (AINC), </w:t>
      </w:r>
      <w:r w:rsidR="009E2E73" w:rsidRPr="009E2E73">
        <w:rPr>
          <w:rFonts w:ascii="Arial" w:hAnsi="Arial" w:cs="Arial"/>
          <w:i/>
          <w:iCs/>
        </w:rPr>
        <w:t>A. fascicularis</w:t>
      </w:r>
      <w:r w:rsidR="009E2E73">
        <w:rPr>
          <w:rFonts w:ascii="Arial" w:hAnsi="Arial" w:cs="Arial"/>
        </w:rPr>
        <w:t xml:space="preserve"> (ASFA), </w:t>
      </w:r>
      <w:r w:rsidR="009E2E73" w:rsidRPr="009E2E73">
        <w:rPr>
          <w:rFonts w:ascii="Arial" w:hAnsi="Arial" w:cs="Arial"/>
          <w:i/>
          <w:iCs/>
        </w:rPr>
        <w:t>A. speciosa</w:t>
      </w:r>
      <w:r w:rsidR="009E2E73">
        <w:rPr>
          <w:rFonts w:ascii="Arial" w:hAnsi="Arial" w:cs="Arial"/>
        </w:rPr>
        <w:t xml:space="preserve"> (ASPEC), </w:t>
      </w:r>
      <w:r w:rsidR="009E2E73" w:rsidRPr="009E2E73">
        <w:rPr>
          <w:rFonts w:ascii="Arial" w:hAnsi="Arial" w:cs="Arial"/>
          <w:i/>
          <w:iCs/>
        </w:rPr>
        <w:t>A. syriaca</w:t>
      </w:r>
      <w:r w:rsidR="009E2E73">
        <w:rPr>
          <w:rFonts w:ascii="Arial" w:hAnsi="Arial" w:cs="Arial"/>
        </w:rPr>
        <w:t xml:space="preserve"> (ASYR), and </w:t>
      </w:r>
      <w:r w:rsidR="009E2E73">
        <w:rPr>
          <w:rFonts w:ascii="Arial" w:hAnsi="Arial" w:cs="Arial"/>
          <w:i/>
          <w:iCs/>
        </w:rPr>
        <w:t>G.</w:t>
      </w:r>
      <w:r w:rsidR="009E2E73" w:rsidRPr="009E2E73">
        <w:rPr>
          <w:rFonts w:ascii="Arial" w:hAnsi="Arial" w:cs="Arial"/>
          <w:i/>
          <w:iCs/>
        </w:rPr>
        <w:t xml:space="preserve"> physocarpus</w:t>
      </w:r>
      <w:r w:rsidR="009E2E73">
        <w:rPr>
          <w:rFonts w:ascii="Arial" w:hAnsi="Arial" w:cs="Arial"/>
        </w:rPr>
        <w:t xml:space="preserve"> (GOPH). </w:t>
      </w:r>
      <w:r w:rsidRPr="00771517">
        <w:rPr>
          <w:rFonts w:ascii="Arial" w:hAnsi="Arial" w:cs="Arial"/>
        </w:rPr>
        <w:t xml:space="preserve">Host plants were </w:t>
      </w:r>
      <w:r w:rsidR="008201D3">
        <w:rPr>
          <w:rFonts w:ascii="Arial" w:hAnsi="Arial" w:cs="Arial"/>
        </w:rPr>
        <w:t>grown from seed</w:t>
      </w:r>
      <w:r w:rsidRPr="00771517">
        <w:rPr>
          <w:rFonts w:ascii="Arial" w:hAnsi="Arial" w:cs="Arial"/>
        </w:rPr>
        <w:t xml:space="preserve"> in </w:t>
      </w:r>
      <w:r w:rsidR="008201D3" w:rsidRPr="00771517">
        <w:rPr>
          <w:rFonts w:ascii="Arial" w:hAnsi="Arial" w:cs="Arial"/>
        </w:rPr>
        <w:t>1-gallon</w:t>
      </w:r>
      <w:r w:rsidRPr="00771517">
        <w:rPr>
          <w:rFonts w:ascii="Arial" w:hAnsi="Arial" w:cs="Arial"/>
        </w:rPr>
        <w:t xml:space="preserve"> pots in two greenhouse</w:t>
      </w:r>
      <w:r w:rsidR="003978EC">
        <w:rPr>
          <w:rFonts w:ascii="Arial" w:hAnsi="Arial" w:cs="Arial"/>
        </w:rPr>
        <w:t>s</w:t>
      </w:r>
      <w:ins w:id="163" w:author="Micah Freedman" w:date="2022-03-09T11:15:00Z">
        <w:r w:rsidR="00E43118">
          <w:rPr>
            <w:rFonts w:ascii="Arial" w:hAnsi="Arial" w:cs="Arial"/>
          </w:rPr>
          <w:t>; for details of host plant provenance, see Table S</w:t>
        </w:r>
      </w:ins>
      <w:ins w:id="164" w:author="Micah Freedman" w:date="2022-03-11T14:58:00Z">
        <w:r w:rsidR="00FB218D">
          <w:rPr>
            <w:rFonts w:ascii="Arial" w:hAnsi="Arial" w:cs="Arial"/>
          </w:rPr>
          <w:t>1</w:t>
        </w:r>
      </w:ins>
      <w:r w:rsidRPr="00771517">
        <w:rPr>
          <w:rFonts w:ascii="Arial" w:hAnsi="Arial" w:cs="Arial"/>
        </w:rPr>
        <w:t>. Monarchs were collected in the field</w:t>
      </w:r>
      <w:r w:rsidR="000F2B05">
        <w:rPr>
          <w:rFonts w:ascii="Arial" w:hAnsi="Arial" w:cs="Arial"/>
        </w:rPr>
        <w:t xml:space="preserve"> from six global sites</w:t>
      </w:r>
      <w:r w:rsidRPr="00771517">
        <w:rPr>
          <w:rFonts w:ascii="Arial" w:hAnsi="Arial" w:cs="Arial"/>
        </w:rPr>
        <w:t xml:space="preserve"> </w:t>
      </w:r>
      <w:r w:rsidR="000F2B05">
        <w:rPr>
          <w:rFonts w:ascii="Arial" w:hAnsi="Arial" w:cs="Arial"/>
        </w:rPr>
        <w:t>as gravid adult females</w:t>
      </w:r>
      <w:r w:rsidRPr="00771517">
        <w:rPr>
          <w:rFonts w:ascii="Arial" w:hAnsi="Arial" w:cs="Arial"/>
        </w:rPr>
        <w:t xml:space="preserve"> and returned</w:t>
      </w:r>
      <w:r w:rsidR="0032482D">
        <w:rPr>
          <w:rFonts w:ascii="Arial" w:hAnsi="Arial" w:cs="Arial"/>
        </w:rPr>
        <w:t xml:space="preserve"> live</w:t>
      </w:r>
      <w:r w:rsidRPr="00771517">
        <w:rPr>
          <w:rFonts w:ascii="Arial" w:hAnsi="Arial" w:cs="Arial"/>
        </w:rPr>
        <w:t xml:space="preserve"> to </w:t>
      </w:r>
      <w:r w:rsidR="00AA0A4E">
        <w:rPr>
          <w:rFonts w:ascii="Arial" w:hAnsi="Arial" w:cs="Arial"/>
        </w:rPr>
        <w:t>[</w:t>
      </w:r>
      <w:r w:rsidR="00AA0A4E" w:rsidRPr="00AA0A4E">
        <w:rPr>
          <w:rFonts w:ascii="Arial" w:hAnsi="Arial" w:cs="Arial"/>
          <w:i/>
          <w:iCs/>
        </w:rPr>
        <w:t xml:space="preserve">name redacted for </w:t>
      </w:r>
      <w:r w:rsidR="00AA0A4E">
        <w:rPr>
          <w:rFonts w:ascii="Arial" w:hAnsi="Arial" w:cs="Arial"/>
          <w:i/>
          <w:iCs/>
        </w:rPr>
        <w:t>double blind</w:t>
      </w:r>
      <w:r w:rsidR="00AA0A4E" w:rsidRPr="00AA0A4E">
        <w:rPr>
          <w:rFonts w:ascii="Arial" w:hAnsi="Arial" w:cs="Arial"/>
          <w:i/>
          <w:iCs/>
        </w:rPr>
        <w:t xml:space="preserve"> review</w:t>
      </w:r>
      <w:r w:rsidR="00AA0A4E">
        <w:rPr>
          <w:rFonts w:ascii="Arial" w:hAnsi="Arial" w:cs="Arial"/>
        </w:rPr>
        <w:t>]</w:t>
      </w:r>
      <w:r w:rsidR="000F2B05">
        <w:rPr>
          <w:rFonts w:ascii="Arial" w:hAnsi="Arial" w:cs="Arial"/>
        </w:rPr>
        <w:t xml:space="preserve"> in glassine envelopes</w:t>
      </w:r>
      <w:r w:rsidRPr="00771517">
        <w:rPr>
          <w:rFonts w:ascii="Arial" w:hAnsi="Arial" w:cs="Arial"/>
        </w:rPr>
        <w:t xml:space="preserve">, where females </w:t>
      </w:r>
      <w:r w:rsidR="00FB5115" w:rsidRPr="00771517">
        <w:rPr>
          <w:rFonts w:ascii="Arial" w:hAnsi="Arial" w:cs="Arial"/>
        </w:rPr>
        <w:t>laid</w:t>
      </w:r>
      <w:r w:rsidRPr="00771517">
        <w:rPr>
          <w:rFonts w:ascii="Arial" w:hAnsi="Arial" w:cs="Arial"/>
        </w:rPr>
        <w:t xml:space="preserve"> eggs </w:t>
      </w:r>
      <w:r w:rsidR="00FC6442" w:rsidRPr="00771517">
        <w:rPr>
          <w:rFonts w:ascii="Arial" w:hAnsi="Arial" w:cs="Arial"/>
        </w:rPr>
        <w:t xml:space="preserve">on cut stems of </w:t>
      </w:r>
      <w:r w:rsidR="00FC6442" w:rsidRPr="00771517">
        <w:rPr>
          <w:rFonts w:ascii="Arial" w:hAnsi="Arial" w:cs="Arial"/>
          <w:i/>
          <w:iCs/>
        </w:rPr>
        <w:t>A. curassavica</w:t>
      </w:r>
      <w:r w:rsidR="00FC6442" w:rsidRPr="00771517">
        <w:rPr>
          <w:rFonts w:ascii="Arial" w:hAnsi="Arial" w:cs="Arial"/>
        </w:rPr>
        <w:t xml:space="preserve">. Within 12 hours of hatching, we transferred neonate larvae onto </w:t>
      </w:r>
      <w:r w:rsidR="008D74F2" w:rsidRPr="00771517">
        <w:rPr>
          <w:rFonts w:ascii="Arial" w:hAnsi="Arial" w:cs="Arial"/>
        </w:rPr>
        <w:t>a randomly assigned</w:t>
      </w:r>
      <w:r w:rsidR="00FC6442" w:rsidRPr="00771517">
        <w:rPr>
          <w:rFonts w:ascii="Arial" w:hAnsi="Arial" w:cs="Arial"/>
        </w:rPr>
        <w:t xml:space="preserve"> host plant</w:t>
      </w:r>
      <w:r w:rsidR="008A6EED" w:rsidRPr="00771517">
        <w:rPr>
          <w:rFonts w:ascii="Arial" w:hAnsi="Arial" w:cs="Arial"/>
        </w:rPr>
        <w:t xml:space="preserve"> using a paintbrush</w:t>
      </w:r>
      <w:r w:rsidR="00FC6442" w:rsidRPr="00771517">
        <w:rPr>
          <w:rFonts w:ascii="Arial" w:hAnsi="Arial" w:cs="Arial"/>
        </w:rPr>
        <w:t xml:space="preserve">, typically adding 5 larvae per plant. </w:t>
      </w:r>
      <w:r w:rsidR="00705420" w:rsidRPr="00771517">
        <w:rPr>
          <w:rFonts w:ascii="Arial" w:hAnsi="Arial" w:cs="Arial"/>
        </w:rPr>
        <w:t>When possible, we used a balanced design that assigned larvae from a single maternal family to all possible host plants (Table S</w:t>
      </w:r>
      <w:ins w:id="165" w:author="Micah Freedman" w:date="2022-03-11T14:58:00Z">
        <w:r w:rsidR="00FB218D">
          <w:rPr>
            <w:rFonts w:ascii="Arial" w:hAnsi="Arial" w:cs="Arial"/>
          </w:rPr>
          <w:t>2</w:t>
        </w:r>
      </w:ins>
      <w:del w:id="166" w:author="Micah Freedman" w:date="2022-03-11T14:58:00Z">
        <w:r w:rsidR="000E1F37" w:rsidDel="00FB218D">
          <w:rPr>
            <w:rFonts w:ascii="Arial" w:hAnsi="Arial" w:cs="Arial"/>
          </w:rPr>
          <w:delText>1</w:delText>
        </w:r>
      </w:del>
      <w:r w:rsidR="00705420" w:rsidRPr="00771517">
        <w:rPr>
          <w:rFonts w:ascii="Arial" w:hAnsi="Arial" w:cs="Arial"/>
        </w:rPr>
        <w:t xml:space="preserve">). </w:t>
      </w:r>
      <w:r w:rsidR="00FC6442" w:rsidRPr="00771517">
        <w:rPr>
          <w:rFonts w:ascii="Arial" w:hAnsi="Arial" w:cs="Arial"/>
        </w:rPr>
        <w:t xml:space="preserve">We then used mesh sleeves to </w:t>
      </w:r>
      <w:r w:rsidR="00812D8C">
        <w:rPr>
          <w:rFonts w:ascii="Arial" w:hAnsi="Arial" w:cs="Arial"/>
        </w:rPr>
        <w:t>restrict</w:t>
      </w:r>
      <w:r w:rsidR="008A6EED" w:rsidRPr="00771517">
        <w:rPr>
          <w:rFonts w:ascii="Arial" w:hAnsi="Arial" w:cs="Arial"/>
        </w:rPr>
        <w:t xml:space="preserve"> larvae </w:t>
      </w:r>
      <w:r w:rsidR="00812D8C">
        <w:rPr>
          <w:rFonts w:ascii="Arial" w:hAnsi="Arial" w:cs="Arial"/>
        </w:rPr>
        <w:t>to a single</w:t>
      </w:r>
      <w:r w:rsidR="00FC6442" w:rsidRPr="00771517">
        <w:rPr>
          <w:rFonts w:ascii="Arial" w:hAnsi="Arial" w:cs="Arial"/>
        </w:rPr>
        <w:t xml:space="preserve"> live host plant. </w:t>
      </w:r>
      <w:r w:rsidR="00812D8C">
        <w:rPr>
          <w:rFonts w:ascii="Arial" w:hAnsi="Arial" w:cs="Arial"/>
        </w:rPr>
        <w:t>For each caterpillar, we recorded its mass after 8 days, the number of days until pupation, and the number of days until eclosion</w:t>
      </w:r>
      <w:ins w:id="167" w:author="Micah Freedman" w:date="2022-03-09T15:05:00Z">
        <w:r w:rsidR="00BA4D31">
          <w:rPr>
            <w:rFonts w:ascii="Arial" w:hAnsi="Arial" w:cs="Arial"/>
          </w:rPr>
          <w:t>; all of these data are reported in Freedman et al. (2020a)</w:t>
        </w:r>
      </w:ins>
      <w:r w:rsidR="00812D8C">
        <w:rPr>
          <w:rFonts w:ascii="Arial" w:hAnsi="Arial" w:cs="Arial"/>
        </w:rPr>
        <w:t>.</w:t>
      </w:r>
      <w:del w:id="168" w:author="Micah Freedman" w:date="2022-03-09T15:06:00Z">
        <w:r w:rsidR="00812D8C" w:rsidDel="00BA4D31">
          <w:rPr>
            <w:rFonts w:ascii="Arial" w:hAnsi="Arial" w:cs="Arial"/>
          </w:rPr>
          <w:delText xml:space="preserve"> </w:delText>
        </w:r>
      </w:del>
      <w:ins w:id="169" w:author="Micah Freedman" w:date="2022-03-09T15:06:00Z">
        <w:r w:rsidR="00BA4D31">
          <w:rPr>
            <w:rFonts w:ascii="Arial" w:hAnsi="Arial" w:cs="Arial"/>
          </w:rPr>
          <w:t xml:space="preserve"> B</w:t>
        </w:r>
      </w:ins>
      <w:ins w:id="170" w:author="Micah Freedman" w:date="2022-03-09T15:04:00Z">
        <w:r w:rsidR="004F3F9B">
          <w:rPr>
            <w:rFonts w:ascii="Arial" w:hAnsi="Arial" w:cs="Arial"/>
          </w:rPr>
          <w:t>ecause</w:t>
        </w:r>
      </w:ins>
      <w:ins w:id="171" w:author="Micah Freedman" w:date="2022-03-09T15:06:00Z">
        <w:r w:rsidR="00BA4D31">
          <w:rPr>
            <w:rFonts w:ascii="Arial" w:hAnsi="Arial" w:cs="Arial"/>
          </w:rPr>
          <w:t xml:space="preserve"> </w:t>
        </w:r>
      </w:ins>
      <w:ins w:id="172" w:author="Micah Freedman" w:date="2022-03-09T15:04:00Z">
        <w:r w:rsidR="004F3F9B">
          <w:rPr>
            <w:rFonts w:ascii="Arial" w:hAnsi="Arial" w:cs="Arial"/>
          </w:rPr>
          <w:t xml:space="preserve">multiple butterflies were reared from </w:t>
        </w:r>
      </w:ins>
      <w:ins w:id="173" w:author="Micah Freedman" w:date="2022-03-09T15:05:00Z">
        <w:r w:rsidR="00BA4D31">
          <w:rPr>
            <w:rFonts w:ascii="Arial" w:hAnsi="Arial" w:cs="Arial"/>
          </w:rPr>
          <w:t>individual</w:t>
        </w:r>
      </w:ins>
      <w:ins w:id="174" w:author="Micah Freedman" w:date="2022-03-09T15:04:00Z">
        <w:r w:rsidR="004F3F9B">
          <w:rPr>
            <w:rFonts w:ascii="Arial" w:hAnsi="Arial" w:cs="Arial"/>
          </w:rPr>
          <w:t xml:space="preserve"> </w:t>
        </w:r>
      </w:ins>
      <w:ins w:id="175" w:author="Micah Freedman" w:date="2022-03-09T15:05:00Z">
        <w:r w:rsidR="004F3F9B">
          <w:rPr>
            <w:rFonts w:ascii="Arial" w:hAnsi="Arial" w:cs="Arial"/>
          </w:rPr>
          <w:t>host plants</w:t>
        </w:r>
      </w:ins>
      <w:del w:id="176" w:author="Micah Freedman" w:date="2022-03-09T11:23:00Z">
        <w:r w:rsidR="00FC6442" w:rsidRPr="00771517" w:rsidDel="00491888">
          <w:rPr>
            <w:rFonts w:ascii="Arial" w:hAnsi="Arial" w:cs="Arial"/>
          </w:rPr>
          <w:delText xml:space="preserve">After pupation, monarchs were transferred into individually labeled plastic containers. </w:delText>
        </w:r>
      </w:del>
      <w:del w:id="177" w:author="Micah Freedman" w:date="2022-03-09T11:15:00Z">
        <w:r w:rsidR="008A6EED" w:rsidRPr="00771517" w:rsidDel="00E43118">
          <w:rPr>
            <w:rFonts w:ascii="Arial" w:hAnsi="Arial" w:cs="Arial"/>
          </w:rPr>
          <w:delText>Full rearing details</w:delText>
        </w:r>
        <w:r w:rsidR="00CF71E3" w:rsidDel="00E43118">
          <w:rPr>
            <w:rFonts w:ascii="Arial" w:hAnsi="Arial" w:cs="Arial"/>
          </w:rPr>
          <w:delText xml:space="preserve">, including </w:delText>
        </w:r>
      </w:del>
      <w:del w:id="178" w:author="Micah Freedman" w:date="2022-03-09T11:14:00Z">
        <w:r w:rsidR="00CF71E3" w:rsidDel="00E43118">
          <w:rPr>
            <w:rFonts w:ascii="Arial" w:hAnsi="Arial" w:cs="Arial"/>
          </w:rPr>
          <w:delText>host plant provenance,</w:delText>
        </w:r>
        <w:r w:rsidR="008A6EED" w:rsidRPr="00771517" w:rsidDel="00E43118">
          <w:rPr>
            <w:rFonts w:ascii="Arial" w:hAnsi="Arial" w:cs="Arial"/>
          </w:rPr>
          <w:delText xml:space="preserve"> are provided in</w:delText>
        </w:r>
        <w:r w:rsidR="00FC6442" w:rsidRPr="00771517" w:rsidDel="00E43118">
          <w:rPr>
            <w:rFonts w:ascii="Arial" w:hAnsi="Arial" w:cs="Arial"/>
          </w:rPr>
          <w:delText xml:space="preserve"> Freedman et al. (2020</w:delText>
        </w:r>
        <w:r w:rsidR="002005B9" w:rsidRPr="00771517" w:rsidDel="00E43118">
          <w:rPr>
            <w:rFonts w:ascii="Arial" w:hAnsi="Arial" w:cs="Arial"/>
          </w:rPr>
          <w:delText>a</w:delText>
        </w:r>
        <w:r w:rsidR="00FC6442" w:rsidRPr="00771517" w:rsidDel="00E43118">
          <w:rPr>
            <w:rFonts w:ascii="Arial" w:hAnsi="Arial" w:cs="Arial"/>
          </w:rPr>
          <w:delText>)</w:delText>
        </w:r>
        <w:r w:rsidR="0032482D" w:rsidDel="00E43118">
          <w:rPr>
            <w:rFonts w:ascii="Arial" w:hAnsi="Arial" w:cs="Arial"/>
          </w:rPr>
          <w:delText xml:space="preserve"> and Supplementary Appendix </w:delText>
        </w:r>
        <w:r w:rsidR="0096266B" w:rsidDel="00E43118">
          <w:rPr>
            <w:rFonts w:ascii="Arial" w:hAnsi="Arial" w:cs="Arial"/>
          </w:rPr>
          <w:delText>1</w:delText>
        </w:r>
        <w:r w:rsidR="00FC6442" w:rsidRPr="00771517" w:rsidDel="00E43118">
          <w:rPr>
            <w:rFonts w:ascii="Arial" w:hAnsi="Arial" w:cs="Arial"/>
          </w:rPr>
          <w:delText>.</w:delText>
        </w:r>
      </w:del>
      <w:del w:id="179" w:author="Micah Freedman" w:date="2022-03-09T11:15:00Z">
        <w:r w:rsidR="00FC6442" w:rsidRPr="00771517" w:rsidDel="00E43118">
          <w:rPr>
            <w:rFonts w:ascii="Arial" w:hAnsi="Arial" w:cs="Arial"/>
          </w:rPr>
          <w:delText xml:space="preserve"> </w:delText>
        </w:r>
        <w:r w:rsidRPr="00771517" w:rsidDel="00E43118">
          <w:rPr>
            <w:rFonts w:ascii="Arial" w:hAnsi="Arial" w:cs="Arial"/>
          </w:rPr>
          <w:delText xml:space="preserve"> </w:delText>
        </w:r>
      </w:del>
    </w:p>
    <w:p w14:paraId="0221BBE5" w14:textId="4F3EBCF1" w:rsidR="00C35E1A" w:rsidRPr="00771517" w:rsidRDefault="00C35E1A" w:rsidP="003D647E">
      <w:pPr>
        <w:spacing w:line="480" w:lineRule="auto"/>
        <w:ind w:firstLine="720"/>
        <w:jc w:val="both"/>
        <w:rPr>
          <w:rFonts w:ascii="Arial" w:hAnsi="Arial" w:cs="Arial"/>
        </w:rPr>
      </w:pPr>
      <w:moveFromRangeStart w:id="180" w:author="Micah Freedman" w:date="2022-03-09T11:21:00Z" w:name="move97717300"/>
      <w:moveFrom w:id="181" w:author="Micah Freedman" w:date="2022-03-09T11:21:00Z">
        <w:r w:rsidRPr="00771517" w:rsidDel="003D647E">
          <w:rPr>
            <w:rFonts w:ascii="Arial" w:hAnsi="Arial" w:cs="Arial"/>
          </w:rPr>
          <w:t>To study patterns of sequestration in relation to bird predation, we compared wild-caught monarchs from Guam—</w:t>
        </w:r>
        <w:r w:rsidR="00981D73" w:rsidRPr="00771517" w:rsidDel="003D647E">
          <w:rPr>
            <w:rFonts w:ascii="Arial" w:hAnsi="Arial" w:cs="Arial"/>
          </w:rPr>
          <w:t xml:space="preserve">an oceanic island </w:t>
        </w:r>
        <w:r w:rsidRPr="00771517" w:rsidDel="003D647E">
          <w:rPr>
            <w:rFonts w:ascii="Arial" w:hAnsi="Arial" w:cs="Arial"/>
          </w:rPr>
          <w:t>where birds have been functionally extirpated since the 1980s</w:t>
        </w:r>
        <w:r w:rsidR="00891134" w:rsidDel="003D647E">
          <w:rPr>
            <w:rFonts w:ascii="Arial" w:hAnsi="Arial" w:cs="Arial"/>
          </w:rPr>
          <w:t xml:space="preserve"> due to the introduction of the brown tree snake</w:t>
        </w:r>
        <w:r w:rsidRPr="00771517" w:rsidDel="003D647E">
          <w:rPr>
            <w:rFonts w:ascii="Arial" w:hAnsi="Arial" w:cs="Arial"/>
          </w:rPr>
          <w:t xml:space="preserve"> (Savidge 198</w:t>
        </w:r>
        <w:r w:rsidR="00BA420B" w:rsidDel="003D647E">
          <w:rPr>
            <w:rFonts w:ascii="Arial" w:hAnsi="Arial" w:cs="Arial"/>
          </w:rPr>
          <w:t>7</w:t>
        </w:r>
        <w:r w:rsidRPr="00771517" w:rsidDel="003D647E">
          <w:rPr>
            <w:rFonts w:ascii="Arial" w:hAnsi="Arial" w:cs="Arial"/>
          </w:rPr>
          <w:t>)—to the nearby island of Rota, which still has a mostly intact community of insectivorous birds</w:t>
        </w:r>
        <w:r w:rsidR="003F07F1" w:rsidDel="003D647E">
          <w:rPr>
            <w:rFonts w:ascii="Arial" w:hAnsi="Arial" w:cs="Arial"/>
          </w:rPr>
          <w:t xml:space="preserve"> and bird densities that are orders of magnitude higher than on Guam (</w:t>
        </w:r>
        <w:r w:rsidR="00CF71E3" w:rsidDel="003D647E">
          <w:rPr>
            <w:rFonts w:ascii="Arial" w:hAnsi="Arial" w:cs="Arial"/>
          </w:rPr>
          <w:t>Camp et al. 2015</w:t>
        </w:r>
        <w:r w:rsidR="003F07F1" w:rsidDel="003D647E">
          <w:rPr>
            <w:rFonts w:ascii="Arial" w:hAnsi="Arial" w:cs="Arial"/>
          </w:rPr>
          <w:t>)</w:t>
        </w:r>
        <w:r w:rsidR="00981D73" w:rsidRPr="00771517" w:rsidDel="003D647E">
          <w:rPr>
            <w:rFonts w:ascii="Arial" w:hAnsi="Arial" w:cs="Arial"/>
          </w:rPr>
          <w:t>.</w:t>
        </w:r>
        <w:r w:rsidR="00B02594" w:rsidDel="003D647E">
          <w:rPr>
            <w:rFonts w:ascii="Arial" w:hAnsi="Arial" w:cs="Arial"/>
          </w:rPr>
          <w:t xml:space="preserve"> Brown tree snakes also </w:t>
        </w:r>
        <w:r w:rsidR="002B5F82" w:rsidDel="003D647E">
          <w:rPr>
            <w:rFonts w:ascii="Arial" w:hAnsi="Arial" w:cs="Arial"/>
          </w:rPr>
          <w:t>prey on</w:t>
        </w:r>
        <w:r w:rsidR="00B02594" w:rsidDel="003D647E">
          <w:rPr>
            <w:rFonts w:ascii="Arial" w:hAnsi="Arial" w:cs="Arial"/>
          </w:rPr>
          <w:t xml:space="preserve"> rodents—which can be major monarch predators (e.g. Glendinning and Brower 1990)—and other insectivorous vertebrates on Guam (</w:t>
        </w:r>
        <w:r w:rsidR="002B5F82" w:rsidDel="003D647E">
          <w:rPr>
            <w:rFonts w:ascii="Arial" w:hAnsi="Arial" w:cs="Arial"/>
          </w:rPr>
          <w:t>Savidge 1987</w:t>
        </w:r>
        <w:r w:rsidR="00B02594" w:rsidDel="003D647E">
          <w:rPr>
            <w:rFonts w:ascii="Arial" w:hAnsi="Arial" w:cs="Arial"/>
          </w:rPr>
          <w:t xml:space="preserve">). </w:t>
        </w:r>
        <w:r w:rsidR="000F2B05" w:rsidDel="003D647E">
          <w:rPr>
            <w:rFonts w:ascii="Arial" w:hAnsi="Arial" w:cs="Arial"/>
          </w:rPr>
          <w:t xml:space="preserve">Monarchs from these two islands are genetically distinct (Hemstrom et al., </w:t>
        </w:r>
        <w:r w:rsidR="004712D1" w:rsidRPr="004712D1" w:rsidDel="003D647E">
          <w:rPr>
            <w:rFonts w:ascii="Arial" w:hAnsi="Arial" w:cs="Arial"/>
            <w:i/>
            <w:iCs/>
          </w:rPr>
          <w:t>in revision</w:t>
        </w:r>
        <w:r w:rsidR="000F2B05" w:rsidDel="003D647E">
          <w:rPr>
            <w:rFonts w:ascii="Arial" w:hAnsi="Arial" w:cs="Arial"/>
          </w:rPr>
          <w:t>),</w:t>
        </w:r>
        <w:r w:rsidR="0031649A" w:rsidDel="003D647E">
          <w:rPr>
            <w:rFonts w:ascii="Arial" w:hAnsi="Arial" w:cs="Arial"/>
          </w:rPr>
          <w:t xml:space="preserve"> </w:t>
        </w:r>
        <w:r w:rsidR="000F2B05" w:rsidDel="003D647E">
          <w:rPr>
            <w:rFonts w:ascii="Arial" w:hAnsi="Arial" w:cs="Arial"/>
          </w:rPr>
          <w:t xml:space="preserve">although divergence times </w:t>
        </w:r>
        <w:r w:rsidR="0031649A" w:rsidDel="003D647E">
          <w:rPr>
            <w:rFonts w:ascii="Arial" w:hAnsi="Arial" w:cs="Arial"/>
          </w:rPr>
          <w:t xml:space="preserve">between Guam and Rota monarchs </w:t>
        </w:r>
        <w:r w:rsidR="000F2B05" w:rsidDel="003D647E">
          <w:rPr>
            <w:rFonts w:ascii="Arial" w:hAnsi="Arial" w:cs="Arial"/>
          </w:rPr>
          <w:t xml:space="preserve">are </w:t>
        </w:r>
        <w:r w:rsidR="0031649A" w:rsidDel="003D647E">
          <w:rPr>
            <w:rFonts w:ascii="Arial" w:hAnsi="Arial" w:cs="Arial"/>
          </w:rPr>
          <w:t>uncertain</w:t>
        </w:r>
        <w:r w:rsidR="000F2B05" w:rsidDel="003D647E">
          <w:rPr>
            <w:rFonts w:ascii="Arial" w:hAnsi="Arial" w:cs="Arial"/>
          </w:rPr>
          <w:t>.</w:t>
        </w:r>
        <w:r w:rsidR="00981D73" w:rsidRPr="00771517" w:rsidDel="003D647E">
          <w:rPr>
            <w:rFonts w:ascii="Arial" w:hAnsi="Arial" w:cs="Arial"/>
          </w:rPr>
          <w:t xml:space="preserve"> </w:t>
        </w:r>
        <w:r w:rsidRPr="00771517" w:rsidDel="003D647E">
          <w:rPr>
            <w:rFonts w:ascii="Arial" w:hAnsi="Arial" w:cs="Arial"/>
          </w:rPr>
          <w:t xml:space="preserve">We generated </w:t>
        </w:r>
        <w:r w:rsidR="0071556E" w:rsidRPr="00771517" w:rsidDel="003D647E">
          <w:rPr>
            <w:rFonts w:ascii="Arial" w:hAnsi="Arial" w:cs="Arial"/>
          </w:rPr>
          <w:t xml:space="preserve">sequestration </w:t>
        </w:r>
        <w:r w:rsidRPr="00771517" w:rsidDel="003D647E">
          <w:rPr>
            <w:rFonts w:ascii="Arial" w:hAnsi="Arial" w:cs="Arial"/>
          </w:rPr>
          <w:t>data for 54 wild-caught monarchs from Guam and 27 wild-caught monarchs from Rota</w:t>
        </w:r>
        <w:r w:rsidR="00D646FC" w:rsidRPr="00771517" w:rsidDel="003D647E">
          <w:rPr>
            <w:rFonts w:ascii="Arial" w:hAnsi="Arial" w:cs="Arial"/>
          </w:rPr>
          <w:t xml:space="preserve"> (collected in 2015)</w:t>
        </w:r>
        <w:r w:rsidR="0071556E" w:rsidRPr="00771517" w:rsidDel="003D647E">
          <w:rPr>
            <w:rFonts w:ascii="Arial" w:hAnsi="Arial" w:cs="Arial"/>
          </w:rPr>
          <w:t xml:space="preserve">, all of which had cardenolide fingerprints consistent with feeding on </w:t>
        </w:r>
        <w:r w:rsidR="0071556E" w:rsidRPr="00771517" w:rsidDel="003D647E">
          <w:rPr>
            <w:rFonts w:ascii="Arial" w:hAnsi="Arial" w:cs="Arial"/>
            <w:i/>
            <w:iCs/>
          </w:rPr>
          <w:t>A. curass</w:t>
        </w:r>
        <w:r w:rsidR="008D74F2" w:rsidRPr="00771517" w:rsidDel="003D647E">
          <w:rPr>
            <w:rFonts w:ascii="Arial" w:hAnsi="Arial" w:cs="Arial"/>
            <w:i/>
            <w:iCs/>
          </w:rPr>
          <w:t>a</w:t>
        </w:r>
        <w:r w:rsidR="0071556E" w:rsidRPr="00771517" w:rsidDel="003D647E">
          <w:rPr>
            <w:rFonts w:ascii="Arial" w:hAnsi="Arial" w:cs="Arial"/>
            <w:i/>
            <w:iCs/>
          </w:rPr>
          <w:t>vica</w:t>
        </w:r>
        <w:r w:rsidR="00812D8C" w:rsidDel="003D647E">
          <w:rPr>
            <w:rFonts w:ascii="Arial" w:hAnsi="Arial" w:cs="Arial"/>
          </w:rPr>
          <w:t xml:space="preserve"> (Figure S</w:t>
        </w:r>
        <w:r w:rsidR="000E1F37" w:rsidDel="003D647E">
          <w:rPr>
            <w:rFonts w:ascii="Arial" w:hAnsi="Arial" w:cs="Arial"/>
          </w:rPr>
          <w:t>1</w:t>
        </w:r>
        <w:r w:rsidR="00812D8C" w:rsidDel="003D647E">
          <w:rPr>
            <w:rFonts w:ascii="Arial" w:hAnsi="Arial" w:cs="Arial"/>
          </w:rPr>
          <w:t>)</w:t>
        </w:r>
        <w:r w:rsidRPr="00771517" w:rsidDel="003D647E">
          <w:rPr>
            <w:rFonts w:ascii="Arial" w:hAnsi="Arial" w:cs="Arial"/>
          </w:rPr>
          <w:t xml:space="preserve">. We also collected leaf tissue from </w:t>
        </w:r>
        <w:r w:rsidRPr="00771517" w:rsidDel="003D647E">
          <w:rPr>
            <w:rFonts w:ascii="Arial" w:hAnsi="Arial" w:cs="Arial"/>
            <w:i/>
            <w:iCs/>
          </w:rPr>
          <w:t>A. curassavica</w:t>
        </w:r>
        <w:r w:rsidRPr="00771517" w:rsidDel="003D647E">
          <w:rPr>
            <w:rFonts w:ascii="Arial" w:hAnsi="Arial" w:cs="Arial"/>
          </w:rPr>
          <w:t xml:space="preserve"> in both locations and seed for use in greenhouse experiments (see </w:t>
        </w:r>
        <w:r w:rsidR="008A6EED" w:rsidRPr="00771517" w:rsidDel="003D647E">
          <w:rPr>
            <w:rFonts w:ascii="Arial" w:hAnsi="Arial" w:cs="Arial"/>
          </w:rPr>
          <w:t>above</w:t>
        </w:r>
        <w:r w:rsidRPr="00771517" w:rsidDel="003D647E">
          <w:rPr>
            <w:rFonts w:ascii="Arial" w:hAnsi="Arial" w:cs="Arial"/>
          </w:rPr>
          <w:t xml:space="preserve">). </w:t>
        </w:r>
      </w:moveFrom>
      <w:moveFromRangeEnd w:id="180"/>
      <w:ins w:id="182" w:author="Micah Freedman" w:date="2022-03-09T15:05:00Z">
        <w:r w:rsidR="00BA4D31">
          <w:rPr>
            <w:rFonts w:ascii="Arial" w:hAnsi="Arial" w:cs="Arial"/>
          </w:rPr>
          <w:t>, we are unable to match individual butterflies to their larval mass on day 8.</w:t>
        </w:r>
      </w:ins>
    </w:p>
    <w:p w14:paraId="7E2C278A" w14:textId="7EF5D8E2" w:rsidR="007C6F2B" w:rsidRPr="00771517" w:rsidRDefault="007C6F2B" w:rsidP="008442F3">
      <w:pPr>
        <w:spacing w:line="480" w:lineRule="auto"/>
        <w:rPr>
          <w:rFonts w:ascii="Arial" w:hAnsi="Arial" w:cs="Arial"/>
        </w:rPr>
      </w:pPr>
    </w:p>
    <w:p w14:paraId="388E4AC4" w14:textId="317F7CB7" w:rsidR="007C6F2B" w:rsidRDefault="007C6F2B" w:rsidP="008442F3">
      <w:pPr>
        <w:spacing w:line="480" w:lineRule="auto"/>
        <w:jc w:val="center"/>
        <w:rPr>
          <w:rFonts w:ascii="Arial" w:hAnsi="Arial" w:cs="Arial"/>
          <w:i/>
          <w:iCs/>
        </w:rPr>
      </w:pPr>
      <w:r w:rsidRPr="00771517">
        <w:rPr>
          <w:rFonts w:ascii="Arial" w:hAnsi="Arial" w:cs="Arial"/>
          <w:i/>
          <w:iCs/>
        </w:rPr>
        <w:t>Tissue collection and processing</w:t>
      </w:r>
    </w:p>
    <w:p w14:paraId="02E03CD2" w14:textId="6F89EA93" w:rsidR="000F2B05" w:rsidRDefault="000F2B05" w:rsidP="008442F3">
      <w:pPr>
        <w:spacing w:line="480" w:lineRule="auto"/>
        <w:jc w:val="center"/>
        <w:rPr>
          <w:rFonts w:ascii="Arial" w:hAnsi="Arial" w:cs="Arial"/>
          <w:i/>
          <w:iCs/>
        </w:rPr>
      </w:pPr>
    </w:p>
    <w:p w14:paraId="2303AA14" w14:textId="27C4B03F" w:rsidR="0071556E" w:rsidRPr="00771517" w:rsidRDefault="000F2B05" w:rsidP="008442F3">
      <w:pPr>
        <w:spacing w:line="480" w:lineRule="auto"/>
        <w:jc w:val="both"/>
        <w:rPr>
          <w:rFonts w:ascii="Arial" w:hAnsi="Arial" w:cs="Arial"/>
        </w:rPr>
      </w:pPr>
      <w:r>
        <w:rPr>
          <w:rFonts w:ascii="Arial" w:hAnsi="Arial" w:cs="Arial"/>
        </w:rPr>
        <w:tab/>
        <w:t xml:space="preserve">We extracted cardenolides from milkweed leaf discs and </w:t>
      </w:r>
      <w:r w:rsidR="00A67D9E">
        <w:rPr>
          <w:rFonts w:ascii="Arial" w:hAnsi="Arial" w:cs="Arial"/>
        </w:rPr>
        <w:t xml:space="preserve">entire </w:t>
      </w:r>
      <w:r>
        <w:rPr>
          <w:rFonts w:ascii="Arial" w:hAnsi="Arial" w:cs="Arial"/>
        </w:rPr>
        <w:t>butterfly hindwings. Adult monarchs store cardenolides primarily in their wings and integument, with wing cardenolides thought to be an adaptation for deterring bird predation (</w:t>
      </w:r>
      <w:r w:rsidR="0031649A">
        <w:rPr>
          <w:rFonts w:ascii="Arial" w:hAnsi="Arial" w:cs="Arial"/>
        </w:rPr>
        <w:t>Brower and Glazier 1975</w:t>
      </w:r>
      <w:r>
        <w:rPr>
          <w:rFonts w:ascii="Arial" w:hAnsi="Arial" w:cs="Arial"/>
        </w:rPr>
        <w:t xml:space="preserve">). For a full description of cardenolide extraction </w:t>
      </w:r>
      <w:r w:rsidR="00022E06">
        <w:rPr>
          <w:rFonts w:ascii="Arial" w:hAnsi="Arial" w:cs="Arial"/>
        </w:rPr>
        <w:t>methods</w:t>
      </w:r>
      <w:r>
        <w:rPr>
          <w:rFonts w:ascii="Arial" w:hAnsi="Arial" w:cs="Arial"/>
        </w:rPr>
        <w:t xml:space="preserve">, see Supplementary Appendix </w:t>
      </w:r>
      <w:r w:rsidR="0032482D">
        <w:rPr>
          <w:rFonts w:ascii="Arial" w:hAnsi="Arial" w:cs="Arial"/>
        </w:rPr>
        <w:t>2</w:t>
      </w:r>
      <w:r>
        <w:rPr>
          <w:rFonts w:ascii="Arial" w:hAnsi="Arial" w:cs="Arial"/>
        </w:rPr>
        <w:t>. In total, we collected data from 183 leaf samples and 451 wing samples</w:t>
      </w:r>
      <w:ins w:id="183" w:author="Micah Freedman" w:date="2022-03-11T15:12:00Z">
        <w:r w:rsidR="00B26E2F">
          <w:rPr>
            <w:rFonts w:ascii="Arial" w:hAnsi="Arial" w:cs="Arial"/>
          </w:rPr>
          <w:t>.</w:t>
        </w:r>
      </w:ins>
      <w:del w:id="184" w:author="Micah Freedman" w:date="2022-03-11T15:12:00Z">
        <w:r w:rsidR="007772D8" w:rsidDel="00B26E2F">
          <w:rPr>
            <w:rFonts w:ascii="Arial" w:hAnsi="Arial" w:cs="Arial"/>
          </w:rPr>
          <w:delText xml:space="preserve"> (Table S</w:delText>
        </w:r>
      </w:del>
      <w:del w:id="185" w:author="Micah Freedman" w:date="2022-03-11T15:10:00Z">
        <w:r w:rsidR="007772D8" w:rsidDel="00B26E2F">
          <w:rPr>
            <w:rFonts w:ascii="Arial" w:hAnsi="Arial" w:cs="Arial"/>
          </w:rPr>
          <w:delText>2</w:delText>
        </w:r>
      </w:del>
      <w:del w:id="186" w:author="Micah Freedman" w:date="2022-03-11T15:12:00Z">
        <w:r w:rsidR="007772D8" w:rsidDel="00B26E2F">
          <w:rPr>
            <w:rFonts w:ascii="Arial" w:hAnsi="Arial" w:cs="Arial"/>
          </w:rPr>
          <w:delText>)</w:delText>
        </w:r>
        <w:r w:rsidDel="00B26E2F">
          <w:rPr>
            <w:rFonts w:ascii="Arial" w:hAnsi="Arial" w:cs="Arial"/>
          </w:rPr>
          <w:delText>.</w:delText>
        </w:r>
        <w:r w:rsidR="00022E06" w:rsidRPr="00022E06" w:rsidDel="00B26E2F">
          <w:rPr>
            <w:rFonts w:ascii="Arial" w:hAnsi="Arial" w:cs="Arial"/>
          </w:rPr>
          <w:delText xml:space="preserve"> </w:delText>
        </w:r>
      </w:del>
    </w:p>
    <w:p w14:paraId="23683309" w14:textId="3B5948A7" w:rsidR="007C6F2B" w:rsidRPr="00771517" w:rsidRDefault="007C6F2B" w:rsidP="008442F3">
      <w:pPr>
        <w:spacing w:line="480" w:lineRule="auto"/>
        <w:jc w:val="both"/>
        <w:rPr>
          <w:rFonts w:ascii="Arial" w:hAnsi="Arial" w:cs="Arial"/>
        </w:rPr>
      </w:pPr>
    </w:p>
    <w:p w14:paraId="5159C052" w14:textId="7C6601DE" w:rsidR="007C6F2B" w:rsidRPr="00771517" w:rsidRDefault="000324FB" w:rsidP="008442F3">
      <w:pPr>
        <w:spacing w:line="480" w:lineRule="auto"/>
        <w:jc w:val="center"/>
        <w:rPr>
          <w:rFonts w:ascii="Arial" w:hAnsi="Arial" w:cs="Arial"/>
          <w:i/>
          <w:iCs/>
        </w:rPr>
      </w:pPr>
      <w:r w:rsidRPr="00771517">
        <w:rPr>
          <w:rFonts w:ascii="Arial" w:hAnsi="Arial" w:cs="Arial"/>
          <w:i/>
          <w:iCs/>
        </w:rPr>
        <w:t xml:space="preserve">Cardenolide </w:t>
      </w:r>
      <w:ins w:id="187" w:author="Micah Freedman" w:date="2022-03-09T11:33:00Z">
        <w:r w:rsidR="00E56BB0">
          <w:rPr>
            <w:rFonts w:ascii="Arial" w:hAnsi="Arial" w:cs="Arial"/>
            <w:i/>
            <w:iCs/>
          </w:rPr>
          <w:t xml:space="preserve">identification and </w:t>
        </w:r>
      </w:ins>
      <w:r w:rsidRPr="00771517">
        <w:rPr>
          <w:rFonts w:ascii="Arial" w:hAnsi="Arial" w:cs="Arial"/>
          <w:i/>
          <w:iCs/>
        </w:rPr>
        <w:t>quantification</w:t>
      </w:r>
    </w:p>
    <w:p w14:paraId="77620CA7" w14:textId="078C6905" w:rsidR="000D5427" w:rsidRPr="00771517" w:rsidRDefault="000D5427" w:rsidP="008442F3">
      <w:pPr>
        <w:spacing w:line="480" w:lineRule="auto"/>
        <w:rPr>
          <w:rFonts w:ascii="Arial" w:hAnsi="Arial" w:cs="Arial"/>
        </w:rPr>
      </w:pPr>
    </w:p>
    <w:p w14:paraId="0206BFCD" w14:textId="770AAF97" w:rsidR="00E56BB0" w:rsidRDefault="00183A3C" w:rsidP="008442F3">
      <w:pPr>
        <w:spacing w:line="480" w:lineRule="auto"/>
        <w:jc w:val="both"/>
        <w:rPr>
          <w:ins w:id="188" w:author="Micah Freedman" w:date="2022-03-09T11:34:00Z"/>
          <w:rFonts w:ascii="Arial" w:hAnsi="Arial" w:cs="Arial"/>
        </w:rPr>
      </w:pPr>
      <w:r w:rsidRPr="00771517">
        <w:rPr>
          <w:rFonts w:ascii="Arial" w:hAnsi="Arial" w:cs="Arial"/>
        </w:rPr>
        <w:tab/>
      </w:r>
      <w:del w:id="189" w:author="Micah Freedman" w:date="2022-03-09T11:24:00Z">
        <w:r w:rsidR="00A37B73" w:rsidRPr="00771517" w:rsidDel="00491888">
          <w:rPr>
            <w:rFonts w:ascii="Arial" w:hAnsi="Arial" w:cs="Arial"/>
          </w:rPr>
          <w:delText>A library of cardenolide peaks was established</w:delText>
        </w:r>
        <w:r w:rsidR="00FC6442" w:rsidRPr="00771517" w:rsidDel="00491888">
          <w:rPr>
            <w:rFonts w:ascii="Arial" w:hAnsi="Arial" w:cs="Arial"/>
          </w:rPr>
          <w:delText xml:space="preserve"> using Chromeleon</w:delText>
        </w:r>
        <w:r w:rsidR="00FC6442" w:rsidRPr="00771517" w:rsidDel="00491888">
          <w:rPr>
            <w:rFonts w:ascii="Arial" w:hAnsi="Arial" w:cs="Arial"/>
            <w:vertAlign w:val="superscript"/>
          </w:rPr>
          <w:delText>TM</w:delText>
        </w:r>
        <w:r w:rsidR="00A37B73" w:rsidRPr="00771517" w:rsidDel="00491888">
          <w:rPr>
            <w:rFonts w:ascii="Arial" w:hAnsi="Arial" w:cs="Arial"/>
          </w:rPr>
          <w:delText xml:space="preserve"> </w:delText>
        </w:r>
        <w:r w:rsidR="00FC6442" w:rsidRPr="00771517" w:rsidDel="00491888">
          <w:rPr>
            <w:rFonts w:ascii="Arial" w:hAnsi="Arial" w:cs="Arial"/>
          </w:rPr>
          <w:delText xml:space="preserve">software (Thermo-Fisher) </w:delText>
        </w:r>
        <w:r w:rsidR="00A37B73" w:rsidRPr="00771517" w:rsidDel="00491888">
          <w:rPr>
            <w:rFonts w:ascii="Arial" w:hAnsi="Arial" w:cs="Arial"/>
          </w:rPr>
          <w:delText>by manually scanning chromatograms of each species and tissue type and selecting all peaks with absorbance spectra between 21</w:delText>
        </w:r>
        <w:r w:rsidR="00D646FC" w:rsidRPr="00771517" w:rsidDel="00491888">
          <w:rPr>
            <w:rFonts w:ascii="Arial" w:hAnsi="Arial" w:cs="Arial"/>
          </w:rPr>
          <w:delText>6</w:delText>
        </w:r>
        <w:r w:rsidR="00A37B73" w:rsidRPr="00771517" w:rsidDel="00491888">
          <w:rPr>
            <w:rFonts w:ascii="Arial" w:hAnsi="Arial" w:cs="Arial"/>
          </w:rPr>
          <w:delText>-222 nm. This resulted in a library of 70 peaks, including the internal standard (digitoxin)</w:delText>
        </w:r>
      </w:del>
      <w:ins w:id="190" w:author="Micah Freedman" w:date="2022-03-09T11:24:00Z">
        <w:r w:rsidR="00491888">
          <w:rPr>
            <w:rFonts w:ascii="Arial" w:hAnsi="Arial" w:cs="Arial"/>
          </w:rPr>
          <w:t xml:space="preserve">We used </w:t>
        </w:r>
      </w:ins>
      <w:ins w:id="191" w:author="Micah Freedman" w:date="2022-03-09T11:37:00Z">
        <w:r w:rsidR="00E56BB0">
          <w:rPr>
            <w:rFonts w:ascii="Arial" w:hAnsi="Arial" w:cs="Arial"/>
          </w:rPr>
          <w:t>ultra-performance</w:t>
        </w:r>
      </w:ins>
      <w:ins w:id="192" w:author="Micah Freedman" w:date="2022-03-09T11:25:00Z">
        <w:r w:rsidR="00491888">
          <w:rPr>
            <w:rFonts w:ascii="Arial" w:hAnsi="Arial" w:cs="Arial"/>
          </w:rPr>
          <w:t xml:space="preserve"> liquid chromatography</w:t>
        </w:r>
      </w:ins>
      <w:ins w:id="193" w:author="Micah Freedman" w:date="2022-03-09T11:26:00Z">
        <w:r w:rsidR="00491888">
          <w:rPr>
            <w:rFonts w:ascii="Arial" w:hAnsi="Arial" w:cs="Arial"/>
          </w:rPr>
          <w:t xml:space="preserve"> (UPLC)</w:t>
        </w:r>
      </w:ins>
      <w:ins w:id="194" w:author="Micah Freedman" w:date="2022-03-09T11:25:00Z">
        <w:r w:rsidR="00491888">
          <w:rPr>
            <w:rFonts w:ascii="Arial" w:hAnsi="Arial" w:cs="Arial"/>
          </w:rPr>
          <w:t xml:space="preserve"> to separate cardenolides</w:t>
        </w:r>
      </w:ins>
      <w:ins w:id="195" w:author="Micah Freedman" w:date="2022-03-09T11:26:00Z">
        <w:r w:rsidR="00491888">
          <w:rPr>
            <w:rFonts w:ascii="Arial" w:hAnsi="Arial" w:cs="Arial"/>
          </w:rPr>
          <w:t xml:space="preserve"> based on </w:t>
        </w:r>
      </w:ins>
      <w:ins w:id="196" w:author="Micah Freedman" w:date="2022-03-09T11:35:00Z">
        <w:r w:rsidR="00E56BB0">
          <w:rPr>
            <w:rFonts w:ascii="Arial" w:hAnsi="Arial" w:cs="Arial"/>
          </w:rPr>
          <w:t xml:space="preserve">their </w:t>
        </w:r>
      </w:ins>
      <w:ins w:id="197" w:author="Micah Freedman" w:date="2022-03-09T11:34:00Z">
        <w:r w:rsidR="00E56BB0">
          <w:rPr>
            <w:rFonts w:ascii="Arial" w:hAnsi="Arial" w:cs="Arial"/>
          </w:rPr>
          <w:t>polarity</w:t>
        </w:r>
      </w:ins>
      <w:ins w:id="198" w:author="Micah Freedman" w:date="2022-03-09T11:35:00Z">
        <w:r w:rsidR="00E56BB0">
          <w:rPr>
            <w:rFonts w:ascii="Arial" w:hAnsi="Arial" w:cs="Arial"/>
          </w:rPr>
          <w:t xml:space="preserve">; </w:t>
        </w:r>
      </w:ins>
      <w:del w:id="199" w:author="Micah Freedman" w:date="2022-03-09T11:35:00Z">
        <w:r w:rsidR="00A37B73" w:rsidRPr="00771517" w:rsidDel="00E56BB0">
          <w:rPr>
            <w:rFonts w:ascii="Arial" w:hAnsi="Arial" w:cs="Arial"/>
          </w:rPr>
          <w:delText>.</w:delText>
        </w:r>
      </w:del>
      <w:ins w:id="200" w:author="Micah Freedman" w:date="2022-03-09T11:35:00Z">
        <w:r w:rsidR="00E56BB0">
          <w:rPr>
            <w:rFonts w:ascii="Arial" w:hAnsi="Arial" w:cs="Arial"/>
          </w:rPr>
          <w:t xml:space="preserve">compounds with early retention times are </w:t>
        </w:r>
      </w:ins>
      <w:ins w:id="201" w:author="Micah Freedman" w:date="2022-03-09T11:36:00Z">
        <w:r w:rsidR="00E56BB0">
          <w:rPr>
            <w:rFonts w:ascii="Arial" w:hAnsi="Arial" w:cs="Arial"/>
          </w:rPr>
          <w:t>more polar than those that elute later</w:t>
        </w:r>
      </w:ins>
      <w:ins w:id="202" w:author="Micah Freedman" w:date="2022-03-09T11:39:00Z">
        <w:r w:rsidR="00127DD0">
          <w:rPr>
            <w:rFonts w:ascii="Arial" w:hAnsi="Arial" w:cs="Arial"/>
          </w:rPr>
          <w:t xml:space="preserve"> (see Figure 2</w:t>
        </w:r>
      </w:ins>
      <w:ins w:id="203" w:author="Micah Freedman" w:date="2022-03-09T11:40:00Z">
        <w:r w:rsidR="00127DD0">
          <w:rPr>
            <w:rFonts w:ascii="Arial" w:hAnsi="Arial" w:cs="Arial"/>
          </w:rPr>
          <w:t>A for example</w:t>
        </w:r>
      </w:ins>
      <w:ins w:id="204" w:author="Micah Freedman" w:date="2022-03-22T04:28:00Z">
        <w:r w:rsidR="00B71F89">
          <w:rPr>
            <w:rFonts w:ascii="Arial" w:hAnsi="Arial" w:cs="Arial"/>
          </w:rPr>
          <w:t>s</w:t>
        </w:r>
      </w:ins>
      <w:ins w:id="205" w:author="Micah Freedman" w:date="2022-03-09T11:40:00Z">
        <w:r w:rsidR="00127DD0">
          <w:rPr>
            <w:rFonts w:ascii="Arial" w:hAnsi="Arial" w:cs="Arial"/>
          </w:rPr>
          <w:t xml:space="preserve"> of chromatogram</w:t>
        </w:r>
      </w:ins>
      <w:ins w:id="206" w:author="Micah Freedman" w:date="2022-03-22T04:28:00Z">
        <w:r w:rsidR="00B71F89">
          <w:rPr>
            <w:rFonts w:ascii="Arial" w:hAnsi="Arial" w:cs="Arial"/>
          </w:rPr>
          <w:t>s</w:t>
        </w:r>
      </w:ins>
      <w:ins w:id="207" w:author="Micah Freedman" w:date="2022-03-09T11:41:00Z">
        <w:r w:rsidR="00127DD0">
          <w:rPr>
            <w:rFonts w:ascii="Arial" w:hAnsi="Arial" w:cs="Arial"/>
          </w:rPr>
          <w:t xml:space="preserve"> generated from wing tissue</w:t>
        </w:r>
      </w:ins>
      <w:ins w:id="208" w:author="Micah Freedman" w:date="2022-03-09T11:39:00Z">
        <w:r w:rsidR="00127DD0">
          <w:rPr>
            <w:rFonts w:ascii="Arial" w:hAnsi="Arial" w:cs="Arial"/>
          </w:rPr>
          <w:t>)</w:t>
        </w:r>
      </w:ins>
      <w:ins w:id="209" w:author="Micah Freedman" w:date="2022-03-09T11:36:00Z">
        <w:r w:rsidR="00E56BB0">
          <w:rPr>
            <w:rFonts w:ascii="Arial" w:hAnsi="Arial" w:cs="Arial"/>
          </w:rPr>
          <w:t>.</w:t>
        </w:r>
      </w:ins>
      <w:ins w:id="210" w:author="Micah Freedman" w:date="2022-03-09T11:27:00Z">
        <w:r w:rsidR="00491888">
          <w:rPr>
            <w:rFonts w:ascii="Arial" w:hAnsi="Arial" w:cs="Arial"/>
          </w:rPr>
          <w:t xml:space="preserve"> Peaks with absorbance spectra between 216-222 nm were consid</w:t>
        </w:r>
      </w:ins>
      <w:ins w:id="211" w:author="Micah Freedman" w:date="2022-03-09T11:28:00Z">
        <w:r w:rsidR="00491888">
          <w:rPr>
            <w:rFonts w:ascii="Arial" w:hAnsi="Arial" w:cs="Arial"/>
          </w:rPr>
          <w:t>ered to be cardenolides, in accordance with previous</w:t>
        </w:r>
      </w:ins>
      <w:ins w:id="212" w:author="Micah Freedman" w:date="2022-03-09T11:38:00Z">
        <w:r w:rsidR="00127DD0">
          <w:rPr>
            <w:rFonts w:ascii="Arial" w:hAnsi="Arial" w:cs="Arial"/>
          </w:rPr>
          <w:t>ly</w:t>
        </w:r>
      </w:ins>
      <w:ins w:id="213" w:author="Micah Freedman" w:date="2022-03-09T11:28:00Z">
        <w:r w:rsidR="00491888">
          <w:rPr>
            <w:rFonts w:ascii="Arial" w:hAnsi="Arial" w:cs="Arial"/>
          </w:rPr>
          <w:t xml:space="preserve"> </w:t>
        </w:r>
      </w:ins>
      <w:ins w:id="214" w:author="Micah Freedman" w:date="2022-03-09T11:29:00Z">
        <w:r w:rsidR="009758DA">
          <w:rPr>
            <w:rFonts w:ascii="Arial" w:hAnsi="Arial" w:cs="Arial"/>
          </w:rPr>
          <w:t>published</w:t>
        </w:r>
      </w:ins>
      <w:ins w:id="215" w:author="Micah Freedman" w:date="2022-03-09T11:28:00Z">
        <w:r w:rsidR="00491888">
          <w:rPr>
            <w:rFonts w:ascii="Arial" w:hAnsi="Arial" w:cs="Arial"/>
          </w:rPr>
          <w:t xml:space="preserve"> methods (</w:t>
        </w:r>
      </w:ins>
      <w:ins w:id="216" w:author="Micah Freedman" w:date="2022-03-22T03:29:00Z">
        <w:r w:rsidR="007123B3">
          <w:rPr>
            <w:rFonts w:ascii="Arial" w:hAnsi="Arial" w:cs="Arial"/>
          </w:rPr>
          <w:t>e.g.,</w:t>
        </w:r>
      </w:ins>
      <w:ins w:id="217" w:author="Micah Freedman" w:date="2022-03-10T16:36:00Z">
        <w:r w:rsidR="0034167F">
          <w:rPr>
            <w:rFonts w:ascii="Arial" w:hAnsi="Arial" w:cs="Arial"/>
          </w:rPr>
          <w:t xml:space="preserve"> </w:t>
        </w:r>
      </w:ins>
      <w:ins w:id="218" w:author="Micah Freedman" w:date="2022-03-09T14:55:00Z">
        <w:r w:rsidR="00D4039B">
          <w:rPr>
            <w:rFonts w:ascii="Arial" w:hAnsi="Arial" w:cs="Arial"/>
          </w:rPr>
          <w:t>Zehnder and Hunter 2007</w:t>
        </w:r>
      </w:ins>
      <w:ins w:id="219" w:author="Micah Freedman" w:date="2022-03-22T03:31:00Z">
        <w:r w:rsidR="007123B3">
          <w:rPr>
            <w:rFonts w:ascii="Arial" w:hAnsi="Arial" w:cs="Arial"/>
          </w:rPr>
          <w:t>;</w:t>
        </w:r>
      </w:ins>
      <w:ins w:id="220" w:author="Micah Freedman" w:date="2022-03-10T16:37:00Z">
        <w:r w:rsidR="007B49E0">
          <w:rPr>
            <w:rFonts w:ascii="Arial" w:hAnsi="Arial" w:cs="Arial"/>
          </w:rPr>
          <w:t xml:space="preserve"> Jones et al. 2019</w:t>
        </w:r>
      </w:ins>
      <w:ins w:id="221" w:author="Micah Freedman" w:date="2022-03-09T11:28:00Z">
        <w:r w:rsidR="00491888">
          <w:rPr>
            <w:rFonts w:ascii="Arial" w:hAnsi="Arial" w:cs="Arial"/>
          </w:rPr>
          <w:t>).</w:t>
        </w:r>
      </w:ins>
      <w:ins w:id="222" w:author="Micah Freedman" w:date="2022-03-09T11:37:00Z">
        <w:r w:rsidR="00E56BB0">
          <w:rPr>
            <w:rFonts w:ascii="Arial" w:hAnsi="Arial" w:cs="Arial"/>
          </w:rPr>
          <w:t xml:space="preserve"> </w:t>
        </w:r>
      </w:ins>
      <w:ins w:id="223" w:author="Micah Freedman" w:date="2022-03-09T16:39:00Z">
        <w:r w:rsidR="007B00CD">
          <w:rPr>
            <w:rFonts w:ascii="Arial" w:hAnsi="Arial" w:cs="Arial"/>
          </w:rPr>
          <w:t>Across all samples</w:t>
        </w:r>
      </w:ins>
      <w:ins w:id="224" w:author="Micah Freedman" w:date="2022-03-09T11:37:00Z">
        <w:r w:rsidR="00E56BB0">
          <w:rPr>
            <w:rFonts w:ascii="Arial" w:hAnsi="Arial" w:cs="Arial"/>
          </w:rPr>
          <w:t xml:space="preserve">, </w:t>
        </w:r>
      </w:ins>
      <w:ins w:id="225" w:author="Micah Freedman" w:date="2022-03-09T11:38:00Z">
        <w:r w:rsidR="00E56BB0">
          <w:rPr>
            <w:rFonts w:ascii="Arial" w:hAnsi="Arial" w:cs="Arial"/>
          </w:rPr>
          <w:t>we identified 70 distinct peaks</w:t>
        </w:r>
      </w:ins>
      <w:ins w:id="226" w:author="Micah Freedman" w:date="2022-03-09T11:43:00Z">
        <w:r w:rsidR="008C465A">
          <w:rPr>
            <w:rFonts w:ascii="Arial" w:hAnsi="Arial" w:cs="Arial"/>
          </w:rPr>
          <w:t xml:space="preserve">, each of which should </w:t>
        </w:r>
      </w:ins>
      <w:ins w:id="227" w:author="Micah Freedman" w:date="2022-03-09T11:44:00Z">
        <w:r w:rsidR="008C465A">
          <w:rPr>
            <w:rFonts w:ascii="Arial" w:hAnsi="Arial" w:cs="Arial"/>
          </w:rPr>
          <w:t>correspond to a unique cardenolide compound</w:t>
        </w:r>
      </w:ins>
      <w:ins w:id="228" w:author="Micah Freedman" w:date="2022-03-09T11:39:00Z">
        <w:r w:rsidR="00127DD0">
          <w:rPr>
            <w:rFonts w:ascii="Arial" w:hAnsi="Arial" w:cs="Arial"/>
          </w:rPr>
          <w:t>.</w:t>
        </w:r>
      </w:ins>
      <w:ins w:id="229" w:author="Micah Freedman" w:date="2022-03-09T11:28:00Z">
        <w:r w:rsidR="00491888">
          <w:rPr>
            <w:rFonts w:ascii="Arial" w:hAnsi="Arial" w:cs="Arial"/>
          </w:rPr>
          <w:t xml:space="preserve"> </w:t>
        </w:r>
      </w:ins>
      <w:del w:id="230" w:author="Micah Freedman" w:date="2022-03-09T11:36:00Z">
        <w:r w:rsidR="000E717D" w:rsidDel="00E56BB0">
          <w:rPr>
            <w:rFonts w:ascii="Arial" w:hAnsi="Arial" w:cs="Arial"/>
          </w:rPr>
          <w:delText xml:space="preserve"> </w:delText>
        </w:r>
      </w:del>
      <w:r w:rsidR="000E717D">
        <w:rPr>
          <w:rFonts w:ascii="Arial" w:hAnsi="Arial" w:cs="Arial"/>
        </w:rPr>
        <w:t xml:space="preserve">We note that some of these peaks are likely constituent fragments of larger, </w:t>
      </w:r>
      <w:r w:rsidR="009E638F">
        <w:rPr>
          <w:rFonts w:ascii="Arial" w:hAnsi="Arial" w:cs="Arial"/>
        </w:rPr>
        <w:t xml:space="preserve">more </w:t>
      </w:r>
      <w:r w:rsidR="000E717D">
        <w:rPr>
          <w:rFonts w:ascii="Arial" w:hAnsi="Arial" w:cs="Arial"/>
        </w:rPr>
        <w:t>intact cardenolides; for example, the widespread cardenolides calotropin, calotoxin, calactin, and uscharin share a common aglycone precursor (calotropogenin).</w:t>
      </w:r>
      <w:r w:rsidR="00A37B73" w:rsidRPr="00771517">
        <w:rPr>
          <w:rFonts w:ascii="Arial" w:hAnsi="Arial" w:cs="Arial"/>
        </w:rPr>
        <w:t xml:space="preserve"> </w:t>
      </w:r>
      <w:ins w:id="231" w:author="Micah Freedman" w:date="2022-03-09T11:42:00Z">
        <w:r w:rsidR="00127DD0">
          <w:rPr>
            <w:rFonts w:ascii="Arial" w:hAnsi="Arial" w:cs="Arial"/>
          </w:rPr>
          <w:t xml:space="preserve">In order to verify the identity of some major sequestered compounds, we </w:t>
        </w:r>
      </w:ins>
      <w:moveToRangeStart w:id="232" w:author="Micah Freedman" w:date="2022-03-09T11:41:00Z" w:name="move97718504"/>
      <w:moveTo w:id="233" w:author="Micah Freedman" w:date="2022-03-09T11:41:00Z">
        <w:del w:id="234" w:author="Micah Freedman" w:date="2022-03-09T11:42:00Z">
          <w:r w:rsidR="00127DD0" w:rsidDel="00127DD0">
            <w:rPr>
              <w:rFonts w:ascii="Arial" w:hAnsi="Arial" w:cs="Arial"/>
            </w:rPr>
            <w:delText xml:space="preserve">We </w:delText>
          </w:r>
        </w:del>
        <w:del w:id="235" w:author="Micah Freedman" w:date="2022-03-09T16:40:00Z">
          <w:r w:rsidR="00127DD0" w:rsidDel="00270B40">
            <w:rPr>
              <w:rFonts w:ascii="Arial" w:hAnsi="Arial" w:cs="Arial"/>
            </w:rPr>
            <w:delText>ran</w:delText>
          </w:r>
        </w:del>
      </w:moveTo>
      <w:ins w:id="236" w:author="Micah Freedman" w:date="2022-03-09T16:40:00Z">
        <w:r w:rsidR="00270B40">
          <w:rPr>
            <w:rFonts w:ascii="Arial" w:hAnsi="Arial" w:cs="Arial"/>
          </w:rPr>
          <w:t>tested</w:t>
        </w:r>
      </w:ins>
      <w:moveTo w:id="237" w:author="Micah Freedman" w:date="2022-03-09T11:41:00Z">
        <w:r w:rsidR="00127DD0">
          <w:rPr>
            <w:rFonts w:ascii="Arial" w:hAnsi="Arial" w:cs="Arial"/>
          </w:rPr>
          <w:t xml:space="preserve"> authentic standards for the compounds calactin, calotropin, and frugoside—reported to be the three major compounds sequestered from </w:t>
        </w:r>
        <w:r w:rsidR="00127DD0" w:rsidRPr="009F1790">
          <w:rPr>
            <w:rFonts w:ascii="Arial" w:hAnsi="Arial" w:cs="Arial"/>
            <w:i/>
            <w:iCs/>
          </w:rPr>
          <w:t>A. curassavica</w:t>
        </w:r>
        <w:r w:rsidR="00127DD0">
          <w:rPr>
            <w:rFonts w:ascii="Arial" w:hAnsi="Arial" w:cs="Arial"/>
          </w:rPr>
          <w:t xml:space="preserve"> </w:t>
        </w:r>
        <w:r w:rsidR="00127DD0" w:rsidRPr="0096266B">
          <w:rPr>
            <w:rFonts w:ascii="Arial" w:hAnsi="Arial" w:cs="Arial"/>
          </w:rPr>
          <w:t>(</w:t>
        </w:r>
        <w:r w:rsidR="00127DD0">
          <w:rPr>
            <w:rFonts w:ascii="Arial" w:hAnsi="Arial" w:cs="Arial"/>
          </w:rPr>
          <w:t xml:space="preserve">Agrawal et al. 2021)—as well as aspecioside, reported to be a major sequestered compound </w:t>
        </w:r>
        <w:r w:rsidR="00127DD0" w:rsidRPr="0031649A">
          <w:rPr>
            <w:rFonts w:ascii="Arial" w:hAnsi="Arial" w:cs="Arial"/>
          </w:rPr>
          <w:t>from</w:t>
        </w:r>
        <w:r w:rsidR="00127DD0" w:rsidRPr="009F1790">
          <w:rPr>
            <w:rFonts w:ascii="Arial" w:hAnsi="Arial" w:cs="Arial"/>
            <w:i/>
            <w:iCs/>
          </w:rPr>
          <w:t xml:space="preserve"> A. syriaca</w:t>
        </w:r>
        <w:r w:rsidR="00127DD0">
          <w:rPr>
            <w:rFonts w:ascii="Arial" w:hAnsi="Arial" w:cs="Arial"/>
          </w:rPr>
          <w:t xml:space="preserve"> (Seiber et al. 1986; Malcolm et al. 1989) (Table S3)</w:t>
        </w:r>
      </w:moveTo>
      <w:moveToRangeEnd w:id="232"/>
      <w:ins w:id="238" w:author="Micah Freedman" w:date="2022-03-09T11:42:00Z">
        <w:r w:rsidR="00127DD0">
          <w:rPr>
            <w:rFonts w:ascii="Arial" w:hAnsi="Arial" w:cs="Arial"/>
          </w:rPr>
          <w:t xml:space="preserve">. </w:t>
        </w:r>
      </w:ins>
      <w:ins w:id="239" w:author="Micah Freedman" w:date="2022-03-09T14:58:00Z">
        <w:r w:rsidR="00D4039B">
          <w:rPr>
            <w:rFonts w:ascii="Arial" w:hAnsi="Arial" w:cs="Arial"/>
          </w:rPr>
          <w:t>Authentic standards were provided by A. Agrawal and are the same as those used in Agrawal et al. (2021).</w:t>
        </w:r>
      </w:ins>
    </w:p>
    <w:p w14:paraId="30A58C28" w14:textId="00E31C1C" w:rsidR="000D5427" w:rsidRPr="00771517" w:rsidRDefault="008C465A">
      <w:pPr>
        <w:spacing w:line="480" w:lineRule="auto"/>
        <w:ind w:firstLine="720"/>
        <w:jc w:val="both"/>
        <w:rPr>
          <w:rFonts w:ascii="Arial" w:hAnsi="Arial" w:cs="Arial"/>
        </w:rPr>
        <w:pPrChange w:id="240" w:author="Micah Freedman" w:date="2022-03-09T11:34:00Z">
          <w:pPr>
            <w:spacing w:line="480" w:lineRule="auto"/>
            <w:jc w:val="both"/>
          </w:pPr>
        </w:pPrChange>
      </w:pPr>
      <w:ins w:id="241" w:author="Micah Freedman" w:date="2022-03-09T11:44:00Z">
        <w:r>
          <w:rPr>
            <w:rFonts w:ascii="Arial" w:hAnsi="Arial" w:cs="Arial"/>
          </w:rPr>
          <w:t>Cardenolide peak</w:t>
        </w:r>
      </w:ins>
      <w:ins w:id="242" w:author="Micah Freedman" w:date="2022-03-09T11:36:00Z">
        <w:r w:rsidR="00E56BB0">
          <w:rPr>
            <w:rFonts w:ascii="Arial" w:hAnsi="Arial" w:cs="Arial"/>
          </w:rPr>
          <w:t xml:space="preserve"> areas were</w:t>
        </w:r>
      </w:ins>
      <w:ins w:id="243" w:author="Micah Freedman" w:date="2022-03-10T16:30:00Z">
        <w:r w:rsidR="0034167F">
          <w:rPr>
            <w:rFonts w:ascii="Arial" w:hAnsi="Arial" w:cs="Arial"/>
          </w:rPr>
          <w:t xml:space="preserve"> measured at 218 nm and</w:t>
        </w:r>
      </w:ins>
      <w:ins w:id="244" w:author="Micah Freedman" w:date="2022-03-09T11:36:00Z">
        <w:r w:rsidR="00E56BB0">
          <w:rPr>
            <w:rFonts w:ascii="Arial" w:hAnsi="Arial" w:cs="Arial"/>
          </w:rPr>
          <w:t xml:space="preserve"> integrated using Chromeleon™ software (Thermo-Fisher)</w:t>
        </w:r>
      </w:ins>
      <w:ins w:id="245" w:author="Micah Freedman" w:date="2022-03-09T14:59:00Z">
        <w:r w:rsidR="00D4039B">
          <w:rPr>
            <w:rFonts w:ascii="Arial" w:hAnsi="Arial" w:cs="Arial"/>
          </w:rPr>
          <w:t>. Each sample was prepared with a</w:t>
        </w:r>
      </w:ins>
      <w:ins w:id="246" w:author="Micah Freedman" w:date="2022-03-17T19:43:00Z">
        <w:r w:rsidR="00D172DB">
          <w:rPr>
            <w:rFonts w:ascii="Arial" w:hAnsi="Arial" w:cs="Arial"/>
          </w:rPr>
          <w:t xml:space="preserve"> digitoxin</w:t>
        </w:r>
      </w:ins>
      <w:ins w:id="247" w:author="Micah Freedman" w:date="2022-03-09T14:59:00Z">
        <w:r w:rsidR="00D4039B">
          <w:rPr>
            <w:rFonts w:ascii="Arial" w:hAnsi="Arial" w:cs="Arial"/>
          </w:rPr>
          <w:t xml:space="preserve"> internal standard</w:t>
        </w:r>
      </w:ins>
      <w:ins w:id="248" w:author="Micah Freedman" w:date="2022-03-17T19:43:00Z">
        <w:r w:rsidR="00D172DB">
          <w:rPr>
            <w:rFonts w:ascii="Arial" w:hAnsi="Arial" w:cs="Arial"/>
          </w:rPr>
          <w:t xml:space="preserve"> (Sigma-Aldrich)</w:t>
        </w:r>
      </w:ins>
      <w:ins w:id="249" w:author="Micah Freedman" w:date="2022-03-09T14:59:00Z">
        <w:r w:rsidR="00D4039B">
          <w:rPr>
            <w:rFonts w:ascii="Arial" w:hAnsi="Arial" w:cs="Arial"/>
          </w:rPr>
          <w:t xml:space="preserve"> added at a known concentr</w:t>
        </w:r>
      </w:ins>
      <w:ins w:id="250" w:author="Micah Freedman" w:date="2022-03-09T15:00:00Z">
        <w:r w:rsidR="00D4039B">
          <w:rPr>
            <w:rFonts w:ascii="Arial" w:hAnsi="Arial" w:cs="Arial"/>
          </w:rPr>
          <w:t>ation</w:t>
        </w:r>
      </w:ins>
      <w:ins w:id="251" w:author="Micah Freedman" w:date="2022-03-11T13:51:00Z">
        <w:r w:rsidR="006C7F9D">
          <w:rPr>
            <w:rFonts w:ascii="Arial" w:hAnsi="Arial" w:cs="Arial"/>
          </w:rPr>
          <w:t xml:space="preserve"> to allow for quantification</w:t>
        </w:r>
      </w:ins>
      <w:ins w:id="252" w:author="Micah Freedman" w:date="2022-03-09T11:36:00Z">
        <w:r w:rsidR="00E56BB0">
          <w:rPr>
            <w:rFonts w:ascii="Arial" w:hAnsi="Arial" w:cs="Arial"/>
          </w:rPr>
          <w:t xml:space="preserve">. </w:t>
        </w:r>
      </w:ins>
      <w:r w:rsidR="00A37B73" w:rsidRPr="00771517">
        <w:rPr>
          <w:rFonts w:ascii="Arial" w:hAnsi="Arial" w:cs="Arial"/>
        </w:rPr>
        <w:t xml:space="preserve">Total </w:t>
      </w:r>
      <w:r w:rsidR="00D646FC" w:rsidRPr="00771517">
        <w:rPr>
          <w:rFonts w:ascii="Arial" w:hAnsi="Arial" w:cs="Arial"/>
        </w:rPr>
        <w:t xml:space="preserve">cardenolide </w:t>
      </w:r>
      <w:r w:rsidR="00A37B73" w:rsidRPr="00771517">
        <w:rPr>
          <w:rFonts w:ascii="Arial" w:hAnsi="Arial" w:cs="Arial"/>
        </w:rPr>
        <w:t>concentrations</w:t>
      </w:r>
      <w:r w:rsidR="00636458" w:rsidRPr="00771517">
        <w:rPr>
          <w:rFonts w:ascii="Arial" w:hAnsi="Arial" w:cs="Arial"/>
        </w:rPr>
        <w:t xml:space="preserve"> (expressed in mg of cardenolide per g of </w:t>
      </w:r>
      <w:r w:rsidR="00636458" w:rsidRPr="00771517">
        <w:rPr>
          <w:rFonts w:ascii="Arial" w:hAnsi="Arial" w:cs="Arial"/>
        </w:rPr>
        <w:lastRenderedPageBreak/>
        <w:t>dry tissue)</w:t>
      </w:r>
      <w:r w:rsidR="00A37B73" w:rsidRPr="00771517">
        <w:rPr>
          <w:rFonts w:ascii="Arial" w:hAnsi="Arial" w:cs="Arial"/>
        </w:rPr>
        <w:t xml:space="preserve"> were calculated by summing </w:t>
      </w:r>
      <w:r w:rsidR="00D646FC" w:rsidRPr="00771517">
        <w:rPr>
          <w:rFonts w:ascii="Arial" w:hAnsi="Arial" w:cs="Arial"/>
        </w:rPr>
        <w:t xml:space="preserve">across </w:t>
      </w:r>
      <w:r w:rsidR="00A37B73" w:rsidRPr="00771517">
        <w:rPr>
          <w:rFonts w:ascii="Arial" w:hAnsi="Arial" w:cs="Arial"/>
        </w:rPr>
        <w:t xml:space="preserve">all peak areas, dividing by the peak area for digitoxin (0.15 mg/mL), dividing by 0.8 to account for the fraction of cardenolide extract saved after centrifugation, and dividing by the corresponding </w:t>
      </w:r>
      <w:r w:rsidR="00D646FC" w:rsidRPr="00771517">
        <w:rPr>
          <w:rFonts w:ascii="Arial" w:hAnsi="Arial" w:cs="Arial"/>
        </w:rPr>
        <w:t xml:space="preserve">dry </w:t>
      </w:r>
      <w:r w:rsidR="00A37B73" w:rsidRPr="00771517">
        <w:rPr>
          <w:rFonts w:ascii="Arial" w:hAnsi="Arial" w:cs="Arial"/>
        </w:rPr>
        <w:t>tissue mass</w:t>
      </w:r>
      <w:r w:rsidR="00636458" w:rsidRPr="00771517">
        <w:rPr>
          <w:rFonts w:ascii="Arial" w:hAnsi="Arial" w:cs="Arial"/>
        </w:rPr>
        <w:t xml:space="preserve"> in grams</w:t>
      </w:r>
      <w:del w:id="253" w:author="Micah Freedman" w:date="2022-03-09T11:41:00Z">
        <w:r w:rsidR="00A37B73" w:rsidRPr="00771517" w:rsidDel="00127DD0">
          <w:rPr>
            <w:rFonts w:ascii="Arial" w:hAnsi="Arial" w:cs="Arial"/>
          </w:rPr>
          <w:delText>.</w:delText>
        </w:r>
      </w:del>
      <w:moveFromRangeStart w:id="254" w:author="Micah Freedman" w:date="2022-03-09T11:41:00Z" w:name="move97718504"/>
      <w:moveFrom w:id="255" w:author="Micah Freedman" w:date="2022-03-09T11:41:00Z">
        <w:r w:rsidR="00A37B73" w:rsidRPr="00771517" w:rsidDel="00127DD0">
          <w:rPr>
            <w:rFonts w:ascii="Arial" w:hAnsi="Arial" w:cs="Arial"/>
          </w:rPr>
          <w:t xml:space="preserve"> </w:t>
        </w:r>
        <w:r w:rsidR="00022E06" w:rsidDel="00127DD0">
          <w:rPr>
            <w:rFonts w:ascii="Arial" w:hAnsi="Arial" w:cs="Arial"/>
          </w:rPr>
          <w:t xml:space="preserve">We </w:t>
        </w:r>
        <w:r w:rsidR="0096266B" w:rsidDel="00127DD0">
          <w:rPr>
            <w:rFonts w:ascii="Arial" w:hAnsi="Arial" w:cs="Arial"/>
          </w:rPr>
          <w:t>ran</w:t>
        </w:r>
        <w:r w:rsidR="00022E06" w:rsidDel="00127DD0">
          <w:rPr>
            <w:rFonts w:ascii="Arial" w:hAnsi="Arial" w:cs="Arial"/>
          </w:rPr>
          <w:t xml:space="preserve"> authentic standards for the compounds calactin, calotropin, and frugoside</w:t>
        </w:r>
        <w:r w:rsidR="0096266B" w:rsidDel="00127DD0">
          <w:rPr>
            <w:rFonts w:ascii="Arial" w:hAnsi="Arial" w:cs="Arial"/>
          </w:rPr>
          <w:t>—</w:t>
        </w:r>
        <w:r w:rsidR="00022E06" w:rsidDel="00127DD0">
          <w:rPr>
            <w:rFonts w:ascii="Arial" w:hAnsi="Arial" w:cs="Arial"/>
          </w:rPr>
          <w:t xml:space="preserve">reported to be the three major compounds sequestered from </w:t>
        </w:r>
        <w:r w:rsidR="00022E06" w:rsidRPr="009F1790" w:rsidDel="00127DD0">
          <w:rPr>
            <w:rFonts w:ascii="Arial" w:hAnsi="Arial" w:cs="Arial"/>
            <w:i/>
            <w:iCs/>
          </w:rPr>
          <w:t>A. curassavica</w:t>
        </w:r>
        <w:r w:rsidR="0096266B" w:rsidDel="00127DD0">
          <w:rPr>
            <w:rFonts w:ascii="Arial" w:hAnsi="Arial" w:cs="Arial"/>
          </w:rPr>
          <w:t xml:space="preserve"> </w:t>
        </w:r>
        <w:r w:rsidR="0096266B" w:rsidRPr="0096266B" w:rsidDel="00127DD0">
          <w:rPr>
            <w:rFonts w:ascii="Arial" w:hAnsi="Arial" w:cs="Arial"/>
          </w:rPr>
          <w:t>(</w:t>
        </w:r>
        <w:r w:rsidR="00022E06" w:rsidDel="00127DD0">
          <w:rPr>
            <w:rFonts w:ascii="Arial" w:hAnsi="Arial" w:cs="Arial"/>
          </w:rPr>
          <w:t>Agrawal et al. 2021</w:t>
        </w:r>
        <w:r w:rsidR="0096266B" w:rsidDel="00127DD0">
          <w:rPr>
            <w:rFonts w:ascii="Arial" w:hAnsi="Arial" w:cs="Arial"/>
          </w:rPr>
          <w:t>)—</w:t>
        </w:r>
        <w:r w:rsidR="00022E06" w:rsidDel="00127DD0">
          <w:rPr>
            <w:rFonts w:ascii="Arial" w:hAnsi="Arial" w:cs="Arial"/>
          </w:rPr>
          <w:t>as well as aspecioside</w:t>
        </w:r>
        <w:r w:rsidR="0096266B" w:rsidDel="00127DD0">
          <w:rPr>
            <w:rFonts w:ascii="Arial" w:hAnsi="Arial" w:cs="Arial"/>
          </w:rPr>
          <w:t xml:space="preserve">, </w:t>
        </w:r>
        <w:r w:rsidR="00022E06" w:rsidDel="00127DD0">
          <w:rPr>
            <w:rFonts w:ascii="Arial" w:hAnsi="Arial" w:cs="Arial"/>
          </w:rPr>
          <w:t xml:space="preserve">reported to be a major sequestered compound </w:t>
        </w:r>
        <w:r w:rsidR="00022E06" w:rsidRPr="0031649A" w:rsidDel="00127DD0">
          <w:rPr>
            <w:rFonts w:ascii="Arial" w:hAnsi="Arial" w:cs="Arial"/>
          </w:rPr>
          <w:t>from</w:t>
        </w:r>
        <w:r w:rsidR="00022E06" w:rsidRPr="009F1790" w:rsidDel="00127DD0">
          <w:rPr>
            <w:rFonts w:ascii="Arial" w:hAnsi="Arial" w:cs="Arial"/>
            <w:i/>
            <w:iCs/>
          </w:rPr>
          <w:t xml:space="preserve"> A. syriaca</w:t>
        </w:r>
        <w:r w:rsidR="00022E06" w:rsidDel="00127DD0">
          <w:rPr>
            <w:rFonts w:ascii="Arial" w:hAnsi="Arial" w:cs="Arial"/>
          </w:rPr>
          <w:t xml:space="preserve"> </w:t>
        </w:r>
        <w:r w:rsidR="0096266B" w:rsidDel="00127DD0">
          <w:rPr>
            <w:rFonts w:ascii="Arial" w:hAnsi="Arial" w:cs="Arial"/>
          </w:rPr>
          <w:t>(</w:t>
        </w:r>
        <w:r w:rsidR="007772D8" w:rsidDel="00127DD0">
          <w:rPr>
            <w:rFonts w:ascii="Arial" w:hAnsi="Arial" w:cs="Arial"/>
          </w:rPr>
          <w:t>Seiber et al. 1986</w:t>
        </w:r>
        <w:r w:rsidR="00A67D9E" w:rsidDel="00127DD0">
          <w:rPr>
            <w:rFonts w:ascii="Arial" w:hAnsi="Arial" w:cs="Arial"/>
          </w:rPr>
          <w:t>;</w:t>
        </w:r>
        <w:r w:rsidR="007772D8" w:rsidDel="00127DD0">
          <w:rPr>
            <w:rFonts w:ascii="Arial" w:hAnsi="Arial" w:cs="Arial"/>
          </w:rPr>
          <w:t xml:space="preserve"> Malc</w:t>
        </w:r>
        <w:r w:rsidR="0096266B" w:rsidDel="00127DD0">
          <w:rPr>
            <w:rFonts w:ascii="Arial" w:hAnsi="Arial" w:cs="Arial"/>
          </w:rPr>
          <w:t>o</w:t>
        </w:r>
        <w:r w:rsidR="007772D8" w:rsidDel="00127DD0">
          <w:rPr>
            <w:rFonts w:ascii="Arial" w:hAnsi="Arial" w:cs="Arial"/>
          </w:rPr>
          <w:t>lm et al. 1989</w:t>
        </w:r>
        <w:r w:rsidR="00022E06" w:rsidDel="00127DD0">
          <w:rPr>
            <w:rFonts w:ascii="Arial" w:hAnsi="Arial" w:cs="Arial"/>
          </w:rPr>
          <w:t xml:space="preserve">) (Table </w:t>
        </w:r>
        <w:r w:rsidR="0031649A" w:rsidDel="00127DD0">
          <w:rPr>
            <w:rFonts w:ascii="Arial" w:hAnsi="Arial" w:cs="Arial"/>
          </w:rPr>
          <w:t>S</w:t>
        </w:r>
        <w:r w:rsidR="007772D8" w:rsidDel="00127DD0">
          <w:rPr>
            <w:rFonts w:ascii="Arial" w:hAnsi="Arial" w:cs="Arial"/>
          </w:rPr>
          <w:t>3</w:t>
        </w:r>
        <w:r w:rsidR="00022E06" w:rsidDel="00127DD0">
          <w:rPr>
            <w:rFonts w:ascii="Arial" w:hAnsi="Arial" w:cs="Arial"/>
          </w:rPr>
          <w:t>)</w:t>
        </w:r>
      </w:moveFrom>
      <w:moveFromRangeEnd w:id="254"/>
      <w:del w:id="256" w:author="Micah Freedman" w:date="2022-03-09T11:41:00Z">
        <w:r w:rsidR="00A37B73" w:rsidRPr="00771517" w:rsidDel="00127DD0">
          <w:rPr>
            <w:rFonts w:ascii="Arial" w:hAnsi="Arial" w:cs="Arial"/>
          </w:rPr>
          <w:delText xml:space="preserve">. For an example of chromatograms </w:delText>
        </w:r>
        <w:r w:rsidR="000E717D" w:rsidDel="00127DD0">
          <w:rPr>
            <w:rFonts w:ascii="Arial" w:hAnsi="Arial" w:cs="Arial"/>
          </w:rPr>
          <w:delText xml:space="preserve">generated </w:delText>
        </w:r>
        <w:r w:rsidR="00A37B73" w:rsidRPr="00771517" w:rsidDel="00127DD0">
          <w:rPr>
            <w:rFonts w:ascii="Arial" w:hAnsi="Arial" w:cs="Arial"/>
          </w:rPr>
          <w:delText xml:space="preserve">from wing tissue, see </w:delText>
        </w:r>
        <w:r w:rsidR="00636458" w:rsidRPr="00771517" w:rsidDel="00127DD0">
          <w:rPr>
            <w:rFonts w:ascii="Arial" w:hAnsi="Arial" w:cs="Arial"/>
          </w:rPr>
          <w:delText>Figure</w:delText>
        </w:r>
        <w:r w:rsidR="00A37B73" w:rsidRPr="00771517" w:rsidDel="00127DD0">
          <w:rPr>
            <w:rFonts w:ascii="Arial" w:hAnsi="Arial" w:cs="Arial"/>
          </w:rPr>
          <w:delText xml:space="preserve"> </w:delText>
        </w:r>
        <w:r w:rsidR="00636458" w:rsidRPr="00771517" w:rsidDel="00127DD0">
          <w:rPr>
            <w:rFonts w:ascii="Arial" w:hAnsi="Arial" w:cs="Arial"/>
          </w:rPr>
          <w:delText>2A</w:delText>
        </w:r>
      </w:del>
      <w:r w:rsidR="00A37B73" w:rsidRPr="00771517">
        <w:rPr>
          <w:rFonts w:ascii="Arial" w:hAnsi="Arial" w:cs="Arial"/>
        </w:rPr>
        <w:t>.</w:t>
      </w:r>
      <w:r w:rsidR="000324FB" w:rsidRPr="00771517">
        <w:rPr>
          <w:rFonts w:ascii="Arial" w:hAnsi="Arial" w:cs="Arial"/>
        </w:rPr>
        <w:t xml:space="preserve"> </w:t>
      </w:r>
      <w:r w:rsidR="009E638F">
        <w:rPr>
          <w:rFonts w:ascii="Arial" w:hAnsi="Arial" w:cs="Arial"/>
        </w:rPr>
        <w:t xml:space="preserve">We </w:t>
      </w:r>
      <w:del w:id="257" w:author="Micah Freedman" w:date="2022-03-09T16:40:00Z">
        <w:r w:rsidR="009E638F" w:rsidDel="00270B40">
          <w:rPr>
            <w:rFonts w:ascii="Arial" w:hAnsi="Arial" w:cs="Arial"/>
          </w:rPr>
          <w:delText xml:space="preserve">also </w:delText>
        </w:r>
      </w:del>
      <w:r w:rsidR="009E638F">
        <w:rPr>
          <w:rFonts w:ascii="Arial" w:hAnsi="Arial" w:cs="Arial"/>
        </w:rPr>
        <w:t xml:space="preserve">note that we did not record voruscharin from leaf tissue of either </w:t>
      </w:r>
      <w:r w:rsidR="009E638F" w:rsidRPr="009E638F">
        <w:rPr>
          <w:rFonts w:ascii="Arial" w:hAnsi="Arial" w:cs="Arial"/>
          <w:i/>
          <w:iCs/>
        </w:rPr>
        <w:t>A. curassavica</w:t>
      </w:r>
      <w:r w:rsidR="009E638F">
        <w:rPr>
          <w:rFonts w:ascii="Arial" w:hAnsi="Arial" w:cs="Arial"/>
        </w:rPr>
        <w:t xml:space="preserve"> or </w:t>
      </w:r>
      <w:r w:rsidR="009E638F" w:rsidRPr="009E638F">
        <w:rPr>
          <w:rFonts w:ascii="Arial" w:hAnsi="Arial" w:cs="Arial"/>
          <w:i/>
          <w:iCs/>
        </w:rPr>
        <w:t>G. physocarpus</w:t>
      </w:r>
      <w:r w:rsidR="009E638F">
        <w:rPr>
          <w:rFonts w:ascii="Arial" w:hAnsi="Arial" w:cs="Arial"/>
        </w:rPr>
        <w:t xml:space="preserve"> (see Agrawal et al. 2021) because of its very late retention time</w:t>
      </w:r>
      <w:r w:rsidR="00255F95">
        <w:rPr>
          <w:rFonts w:ascii="Arial" w:hAnsi="Arial" w:cs="Arial"/>
        </w:rPr>
        <w:t xml:space="preserve"> and potential degradation under our storage conditions</w:t>
      </w:r>
      <w:r w:rsidR="009E638F">
        <w:rPr>
          <w:rFonts w:ascii="Arial" w:hAnsi="Arial" w:cs="Arial"/>
        </w:rPr>
        <w:t xml:space="preserve">, although we did </w:t>
      </w:r>
      <w:r w:rsidR="00022E06">
        <w:rPr>
          <w:rFonts w:ascii="Arial" w:hAnsi="Arial" w:cs="Arial"/>
        </w:rPr>
        <w:t>record its sequestered derivatives</w:t>
      </w:r>
      <w:r w:rsidR="009E638F">
        <w:rPr>
          <w:rFonts w:ascii="Arial" w:hAnsi="Arial" w:cs="Arial"/>
        </w:rPr>
        <w:t xml:space="preserve"> calactin and calotropin in monarch wings. </w:t>
      </w:r>
    </w:p>
    <w:p w14:paraId="364FEE46" w14:textId="3374B644" w:rsidR="00D646FC" w:rsidRPr="00771517" w:rsidRDefault="00D646FC" w:rsidP="008442F3">
      <w:pPr>
        <w:spacing w:line="480" w:lineRule="auto"/>
        <w:jc w:val="both"/>
        <w:rPr>
          <w:rFonts w:ascii="Arial" w:hAnsi="Arial" w:cs="Arial"/>
        </w:rPr>
      </w:pPr>
    </w:p>
    <w:p w14:paraId="1F812972" w14:textId="0249FCF5" w:rsidR="00D646FC" w:rsidRPr="00771517" w:rsidRDefault="004F3F9B" w:rsidP="008442F3">
      <w:pPr>
        <w:spacing w:line="480" w:lineRule="auto"/>
        <w:jc w:val="center"/>
        <w:rPr>
          <w:rFonts w:ascii="Arial" w:hAnsi="Arial" w:cs="Arial"/>
        </w:rPr>
      </w:pPr>
      <w:ins w:id="258" w:author="Micah Freedman" w:date="2022-03-09T15:03:00Z">
        <w:r>
          <w:rPr>
            <w:rFonts w:ascii="Arial" w:hAnsi="Arial" w:cs="Arial"/>
            <w:i/>
            <w:iCs/>
          </w:rPr>
          <w:t xml:space="preserve">Data </w:t>
        </w:r>
      </w:ins>
      <w:r w:rsidR="00D646FC" w:rsidRPr="00771517">
        <w:rPr>
          <w:rFonts w:ascii="Arial" w:hAnsi="Arial" w:cs="Arial"/>
          <w:i/>
          <w:iCs/>
        </w:rPr>
        <w:t>Analysis</w:t>
      </w:r>
    </w:p>
    <w:p w14:paraId="77102332" w14:textId="4123234F" w:rsidR="00D646FC" w:rsidRPr="00771517" w:rsidRDefault="00D646FC" w:rsidP="008442F3">
      <w:pPr>
        <w:spacing w:line="480" w:lineRule="auto"/>
        <w:jc w:val="center"/>
        <w:rPr>
          <w:rFonts w:ascii="Arial" w:hAnsi="Arial" w:cs="Arial"/>
        </w:rPr>
      </w:pPr>
    </w:p>
    <w:p w14:paraId="1108951B" w14:textId="46A37DD5" w:rsidR="00DD220A" w:rsidRDefault="00D646FC" w:rsidP="008442F3">
      <w:pPr>
        <w:spacing w:line="480" w:lineRule="auto"/>
        <w:jc w:val="both"/>
        <w:rPr>
          <w:rFonts w:ascii="Arial" w:hAnsi="Arial" w:cs="Arial"/>
        </w:rPr>
      </w:pPr>
      <w:r w:rsidRPr="00771517">
        <w:rPr>
          <w:rFonts w:ascii="Arial" w:hAnsi="Arial" w:cs="Arial"/>
        </w:rPr>
        <w:tab/>
      </w:r>
      <w:r w:rsidR="00E8349C" w:rsidRPr="00771517">
        <w:rPr>
          <w:rFonts w:ascii="Arial" w:hAnsi="Arial" w:cs="Arial"/>
        </w:rPr>
        <w:t xml:space="preserve">For each </w:t>
      </w:r>
      <w:r w:rsidR="00451810">
        <w:rPr>
          <w:rFonts w:ascii="Arial" w:hAnsi="Arial" w:cs="Arial"/>
        </w:rPr>
        <w:t xml:space="preserve">leaf and wing </w:t>
      </w:r>
      <w:r w:rsidR="00E8349C" w:rsidRPr="00771517">
        <w:rPr>
          <w:rFonts w:ascii="Arial" w:hAnsi="Arial" w:cs="Arial"/>
        </w:rPr>
        <w:t>sample, we generated a polarity index based on the retention times of cardenolide peaks (</w:t>
      </w:r>
      <w:r w:rsidR="004F17DD" w:rsidRPr="00771517">
        <w:rPr>
          <w:rFonts w:ascii="Arial" w:hAnsi="Arial" w:cs="Arial"/>
        </w:rPr>
        <w:t>Rasmann and Agrawal 2011</w:t>
      </w:r>
      <w:r w:rsidR="00E8349C" w:rsidRPr="00771517">
        <w:rPr>
          <w:rFonts w:ascii="Arial" w:hAnsi="Arial" w:cs="Arial"/>
        </w:rPr>
        <w:t xml:space="preserve">). </w:t>
      </w:r>
      <w:r w:rsidR="004F17DD" w:rsidRPr="00771517">
        <w:rPr>
          <w:rFonts w:ascii="Arial" w:hAnsi="Arial" w:cs="Arial"/>
        </w:rPr>
        <w:t xml:space="preserve">We multiplied each retention time by its corresponding </w:t>
      </w:r>
      <w:r w:rsidR="00636458" w:rsidRPr="00771517">
        <w:rPr>
          <w:rFonts w:ascii="Arial" w:hAnsi="Arial" w:cs="Arial"/>
        </w:rPr>
        <w:t xml:space="preserve">relative </w:t>
      </w:r>
      <w:r w:rsidR="004F17DD" w:rsidRPr="00771517">
        <w:rPr>
          <w:rFonts w:ascii="Arial" w:hAnsi="Arial" w:cs="Arial"/>
        </w:rPr>
        <w:t>peak area (X</w:t>
      </w:r>
      <w:r w:rsidR="004F17DD" w:rsidRPr="00771517">
        <w:rPr>
          <w:rFonts w:ascii="Arial" w:hAnsi="Arial" w:cs="Arial"/>
          <w:vertAlign w:val="subscript"/>
        </w:rPr>
        <w:t>i</w:t>
      </w:r>
      <w:r w:rsidR="004F17DD" w:rsidRPr="00771517">
        <w:rPr>
          <w:rFonts w:ascii="Arial" w:hAnsi="Arial" w:cs="Arial"/>
        </w:rPr>
        <w:t xml:space="preserve"> = RT</w:t>
      </w:r>
      <w:r w:rsidR="004F17DD" w:rsidRPr="00771517">
        <w:rPr>
          <w:rFonts w:ascii="Arial" w:hAnsi="Arial" w:cs="Arial"/>
          <w:vertAlign w:val="subscript"/>
        </w:rPr>
        <w:t>i</w:t>
      </w:r>
      <w:r w:rsidR="004F17DD" w:rsidRPr="00771517">
        <w:rPr>
          <w:rFonts w:ascii="Arial" w:hAnsi="Arial" w:cs="Arial"/>
        </w:rPr>
        <w:t>A</w:t>
      </w:r>
      <w:r w:rsidR="004F17DD" w:rsidRPr="00771517">
        <w:rPr>
          <w:rFonts w:ascii="Arial" w:hAnsi="Arial" w:cs="Arial"/>
          <w:vertAlign w:val="subscript"/>
        </w:rPr>
        <w:t>i</w:t>
      </w:r>
      <w:r w:rsidR="004F17DD" w:rsidRPr="00771517">
        <w:rPr>
          <w:rFonts w:ascii="Arial" w:hAnsi="Arial" w:cs="Arial"/>
        </w:rPr>
        <w:t xml:space="preserve">) and then took the sum of these values </w:t>
      </w:r>
      <w:r w:rsidR="00375FFC" w:rsidRPr="00771517">
        <w:rPr>
          <w:rFonts w:ascii="Arial" w:hAnsi="Arial" w:cs="Arial"/>
        </w:rPr>
        <w:t>(</w:t>
      </w:r>
      <w:r w:rsidR="00271312" w:rsidRPr="00771517">
        <w:rPr>
          <w:rFonts w:ascii="Arial" w:hAnsi="Arial" w:cs="Arial"/>
        </w:rPr>
        <w:t>P</w:t>
      </w:r>
      <w:r w:rsidR="000E1F37">
        <w:rPr>
          <w:rFonts w:ascii="Arial" w:hAnsi="Arial" w:cs="Arial"/>
          <w:vertAlign w:val="subscript"/>
        </w:rPr>
        <w:t>1</w:t>
      </w:r>
      <w:r w:rsidR="00C465BA" w:rsidRPr="00771517">
        <w:rPr>
          <w:rFonts w:ascii="Arial" w:hAnsi="Arial" w:cs="Arial"/>
          <w:vertAlign w:val="subscript"/>
        </w:rPr>
        <w:t>…</w:t>
      </w:r>
      <w:r w:rsidR="00461E3D" w:rsidRPr="00771517">
        <w:rPr>
          <w:rFonts w:ascii="Arial" w:hAnsi="Arial" w:cs="Arial"/>
          <w:vertAlign w:val="subscript"/>
        </w:rPr>
        <w:t>n</w:t>
      </w:r>
      <w:r w:rsidR="00375FFC" w:rsidRPr="00771517">
        <w:rPr>
          <w:rFonts w:ascii="Arial" w:hAnsi="Arial" w:cs="Arial"/>
        </w:rPr>
        <w:t xml:space="preserve"> = </w:t>
      </w:r>
      <m:oMath>
        <m:nary>
          <m:naryPr>
            <m:chr m:val="∑"/>
            <m:limLoc m:val="undOvr"/>
            <m:ctrlPr>
              <w:rPr>
                <w:rFonts w:ascii="Cambria Math" w:hAnsi="Cambria Math" w:cs="Arial"/>
              </w:rPr>
            </m:ctrlPr>
          </m:naryPr>
          <m:sub>
            <m:r>
              <w:rPr>
                <w:rFonts w:ascii="Cambria Math" w:hAnsi="Cambria Math" w:cs="Arial"/>
              </w:rPr>
              <m:t>i=1</m:t>
            </m:r>
          </m:sub>
          <m:sup>
            <m:r>
              <w:rPr>
                <w:rFonts w:ascii="Cambria Math" w:hAnsi="Cambria Math" w:cs="Arial"/>
              </w:rPr>
              <m:t>i=n</m:t>
            </m:r>
          </m:sup>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e>
        </m:nary>
      </m:oMath>
      <w:r w:rsidR="00E8349C" w:rsidRPr="00771517">
        <w:rPr>
          <w:rFonts w:ascii="Arial" w:hAnsi="Arial" w:cs="Arial"/>
        </w:rPr>
        <w:t>. The resulting values</w:t>
      </w:r>
      <w:r w:rsidR="00271312" w:rsidRPr="00771517">
        <w:rPr>
          <w:rFonts w:ascii="Arial" w:hAnsi="Arial" w:cs="Arial"/>
        </w:rPr>
        <w:t xml:space="preserve"> (P</w:t>
      </w:r>
      <w:r w:rsidR="00271312" w:rsidRPr="00771517">
        <w:rPr>
          <w:rFonts w:ascii="Arial" w:hAnsi="Arial" w:cs="Arial"/>
          <w:vertAlign w:val="subscript"/>
        </w:rPr>
        <w:t>1</w:t>
      </w:r>
      <w:r w:rsidR="00C465BA" w:rsidRPr="00771517">
        <w:rPr>
          <w:rFonts w:ascii="Arial" w:hAnsi="Arial" w:cs="Arial"/>
          <w:vertAlign w:val="subscript"/>
        </w:rPr>
        <w:t>…</w:t>
      </w:r>
      <w:r w:rsidR="00271312" w:rsidRPr="00771517">
        <w:rPr>
          <w:rFonts w:ascii="Arial" w:hAnsi="Arial" w:cs="Arial"/>
          <w:vertAlign w:val="subscript"/>
        </w:rPr>
        <w:t>n</w:t>
      </w:r>
      <w:r w:rsidR="00271312" w:rsidRPr="00771517">
        <w:rPr>
          <w:rFonts w:ascii="Arial" w:hAnsi="Arial" w:cs="Arial"/>
        </w:rPr>
        <w:t>)</w:t>
      </w:r>
      <w:r w:rsidR="00375FFC" w:rsidRPr="00771517">
        <w:rPr>
          <w:rFonts w:ascii="Arial" w:hAnsi="Arial" w:cs="Arial"/>
        </w:rPr>
        <w:t xml:space="preserve"> </w:t>
      </w:r>
      <w:r w:rsidR="00E8349C" w:rsidRPr="00771517">
        <w:rPr>
          <w:rFonts w:ascii="Arial" w:hAnsi="Arial" w:cs="Arial"/>
        </w:rPr>
        <w:t xml:space="preserve">were </w:t>
      </w:r>
      <w:r w:rsidR="00271312" w:rsidRPr="00771517">
        <w:rPr>
          <w:rFonts w:ascii="Arial" w:hAnsi="Arial" w:cs="Arial"/>
        </w:rPr>
        <w:t xml:space="preserve">then </w:t>
      </w:r>
      <w:r w:rsidR="00E8349C" w:rsidRPr="00771517">
        <w:rPr>
          <w:rFonts w:ascii="Arial" w:hAnsi="Arial" w:cs="Arial"/>
        </w:rPr>
        <w:t xml:space="preserve">scaled between 0 and 1 and subtracted from 1 </w:t>
      </w:r>
      <w:r w:rsidR="00271312" w:rsidRPr="00771517">
        <w:rPr>
          <w:rFonts w:ascii="Arial" w:hAnsi="Arial" w:cs="Arial"/>
        </w:rPr>
        <w:t xml:space="preserve">so that higher polarity indices correspond to samples with </w:t>
      </w:r>
      <w:r w:rsidR="007D5F08" w:rsidRPr="00771517">
        <w:rPr>
          <w:rFonts w:ascii="Arial" w:hAnsi="Arial" w:cs="Arial"/>
        </w:rPr>
        <w:t>higher relative</w:t>
      </w:r>
      <w:r w:rsidR="00271312" w:rsidRPr="00771517">
        <w:rPr>
          <w:rFonts w:ascii="Arial" w:hAnsi="Arial" w:cs="Arial"/>
        </w:rPr>
        <w:t xml:space="preserve"> proportions of polar cardenolides.</w:t>
      </w:r>
      <w:r w:rsidR="00DD220A" w:rsidRPr="00771517">
        <w:rPr>
          <w:rFonts w:ascii="Arial" w:hAnsi="Arial" w:cs="Arial"/>
        </w:rPr>
        <w:t xml:space="preserve"> </w:t>
      </w:r>
    </w:p>
    <w:p w14:paraId="07C817BF" w14:textId="364DDB79" w:rsidR="004F3F9B" w:rsidRDefault="00022E06" w:rsidP="008442F3">
      <w:pPr>
        <w:spacing w:line="480" w:lineRule="auto"/>
        <w:ind w:firstLine="720"/>
        <w:jc w:val="both"/>
        <w:rPr>
          <w:ins w:id="259" w:author="Micah Freedman" w:date="2022-03-09T15:00:00Z"/>
          <w:rFonts w:ascii="Arial" w:hAnsi="Arial" w:cs="Arial"/>
        </w:rPr>
      </w:pPr>
      <w:r w:rsidRPr="00771517">
        <w:rPr>
          <w:rFonts w:ascii="Arial" w:hAnsi="Arial" w:cs="Arial"/>
        </w:rPr>
        <w:t xml:space="preserve">For each of the six milkweed species sampled, we calculated a sequestration ratio that corresponds to the average cardenolide concentration in monarch wings divided by the average cardenolide concentration from corresponding leaf tissue. </w:t>
      </w:r>
      <w:ins w:id="260" w:author="Micah Freedman" w:date="2022-03-09T15:01:00Z">
        <w:r w:rsidR="004F3F9B">
          <w:rPr>
            <w:rFonts w:ascii="Arial" w:hAnsi="Arial" w:cs="Arial"/>
          </w:rPr>
          <w:t xml:space="preserve">Because we only sampled a subset of the milkweed plants used as hosts, we </w:t>
        </w:r>
      </w:ins>
      <w:ins w:id="261" w:author="Micah Freedman" w:date="2022-03-09T15:02:00Z">
        <w:r w:rsidR="004F3F9B">
          <w:rPr>
            <w:rFonts w:ascii="Arial" w:hAnsi="Arial" w:cs="Arial"/>
          </w:rPr>
          <w:t>were</w:t>
        </w:r>
      </w:ins>
      <w:ins w:id="262" w:author="Micah Freedman" w:date="2022-03-09T15:01:00Z">
        <w:r w:rsidR="004F3F9B">
          <w:rPr>
            <w:rFonts w:ascii="Arial" w:hAnsi="Arial" w:cs="Arial"/>
          </w:rPr>
          <w:t xml:space="preserve"> unable to calculate a sequestration ratio for each individual butterfly. Instead, sequestration </w:t>
        </w:r>
      </w:ins>
      <w:ins w:id="263" w:author="Micah Freedman" w:date="2022-03-09T15:02:00Z">
        <w:r w:rsidR="004F3F9B">
          <w:rPr>
            <w:rFonts w:ascii="Arial" w:hAnsi="Arial" w:cs="Arial"/>
          </w:rPr>
          <w:t>ratios reflect mean butterfly cardenolide concentrations divided by mean milkweed cardenolide concentration for each milkweed species.</w:t>
        </w:r>
      </w:ins>
    </w:p>
    <w:p w14:paraId="7AC11789" w14:textId="3AED7B13" w:rsidR="00DD220A" w:rsidRDefault="00022E06" w:rsidP="008442F3">
      <w:pPr>
        <w:spacing w:line="480" w:lineRule="auto"/>
        <w:ind w:firstLine="720"/>
        <w:jc w:val="both"/>
        <w:rPr>
          <w:rFonts w:ascii="Arial" w:hAnsi="Arial" w:cs="Arial"/>
        </w:rPr>
      </w:pPr>
      <w:r w:rsidRPr="00771517">
        <w:rPr>
          <w:rFonts w:ascii="Arial" w:hAnsi="Arial" w:cs="Arial"/>
        </w:rPr>
        <w:lastRenderedPageBreak/>
        <w:t xml:space="preserve">We </w:t>
      </w:r>
      <w:del w:id="264" w:author="Micah Freedman" w:date="2022-03-09T15:03:00Z">
        <w:r w:rsidRPr="00771517" w:rsidDel="004F3F9B">
          <w:rPr>
            <w:rFonts w:ascii="Arial" w:hAnsi="Arial" w:cs="Arial"/>
          </w:rPr>
          <w:delText xml:space="preserve">also </w:delText>
        </w:r>
      </w:del>
      <w:r w:rsidRPr="00771517">
        <w:rPr>
          <w:rFonts w:ascii="Arial" w:hAnsi="Arial" w:cs="Arial"/>
        </w:rPr>
        <w:t xml:space="preserve">plotted raw data to explore variation </w:t>
      </w:r>
      <w:r>
        <w:rPr>
          <w:rFonts w:ascii="Arial" w:hAnsi="Arial" w:cs="Arial"/>
        </w:rPr>
        <w:t>in</w:t>
      </w:r>
      <w:r w:rsidRPr="00771517">
        <w:rPr>
          <w:rFonts w:ascii="Arial" w:hAnsi="Arial" w:cs="Arial"/>
        </w:rPr>
        <w:t xml:space="preserve"> patterns of sequestration across host plants and monarch species.</w:t>
      </w:r>
      <w:r>
        <w:rPr>
          <w:rFonts w:ascii="Arial" w:hAnsi="Arial" w:cs="Arial"/>
        </w:rPr>
        <w:t xml:space="preserve"> </w:t>
      </w:r>
      <w:r w:rsidR="00DD220A" w:rsidRPr="00771517">
        <w:rPr>
          <w:rFonts w:ascii="Arial" w:hAnsi="Arial" w:cs="Arial"/>
        </w:rPr>
        <w:t xml:space="preserve">We visualized multivariate disparity in cardenolide profiles of wings and leaf tissue using non-metric multidimensional scaling implemented in </w:t>
      </w:r>
      <w:r w:rsidR="00636458" w:rsidRPr="00771517">
        <w:rPr>
          <w:rFonts w:ascii="Arial" w:hAnsi="Arial" w:cs="Arial"/>
        </w:rPr>
        <w:t>the package ‘</w:t>
      </w:r>
      <w:r w:rsidR="00DD220A" w:rsidRPr="00771517">
        <w:rPr>
          <w:rFonts w:ascii="Arial" w:hAnsi="Arial" w:cs="Arial"/>
        </w:rPr>
        <w:t>vegan</w:t>
      </w:r>
      <w:r w:rsidR="00636458" w:rsidRPr="00771517">
        <w:rPr>
          <w:rFonts w:ascii="Arial" w:hAnsi="Arial" w:cs="Arial"/>
        </w:rPr>
        <w:t>’</w:t>
      </w:r>
      <w:r w:rsidR="00DD220A" w:rsidRPr="00771517">
        <w:rPr>
          <w:rFonts w:ascii="Arial" w:hAnsi="Arial" w:cs="Arial"/>
        </w:rPr>
        <w:t xml:space="preserve"> </w:t>
      </w:r>
      <w:r w:rsidR="00636458" w:rsidRPr="00771517">
        <w:rPr>
          <w:rFonts w:ascii="Arial" w:hAnsi="Arial" w:cs="Arial"/>
        </w:rPr>
        <w:t>(v</w:t>
      </w:r>
      <w:r w:rsidR="00DD220A" w:rsidRPr="00771517">
        <w:rPr>
          <w:rFonts w:ascii="Arial" w:hAnsi="Arial" w:cs="Arial"/>
        </w:rPr>
        <w:t>2.5-7</w:t>
      </w:r>
      <w:r w:rsidR="00636458" w:rsidRPr="00771517">
        <w:rPr>
          <w:rFonts w:ascii="Arial" w:hAnsi="Arial" w:cs="Arial"/>
        </w:rPr>
        <w:t>)</w:t>
      </w:r>
      <w:r w:rsidR="00DD220A" w:rsidRPr="00771517">
        <w:rPr>
          <w:rFonts w:ascii="Arial" w:hAnsi="Arial" w:cs="Arial"/>
        </w:rPr>
        <w:t xml:space="preserve"> (Oksanen et al. 2020). </w:t>
      </w:r>
      <w:r w:rsidR="0031649A">
        <w:rPr>
          <w:rFonts w:ascii="Arial" w:hAnsi="Arial" w:cs="Arial"/>
        </w:rPr>
        <w:t>We</w:t>
      </w:r>
      <w:r w:rsidR="00DD220A" w:rsidRPr="00771517">
        <w:rPr>
          <w:rFonts w:ascii="Arial" w:hAnsi="Arial" w:cs="Arial"/>
        </w:rPr>
        <w:t xml:space="preserve"> used PERMANOVA</w:t>
      </w:r>
      <w:r w:rsidR="0031649A">
        <w:rPr>
          <w:rFonts w:ascii="Arial" w:hAnsi="Arial" w:cs="Arial"/>
        </w:rPr>
        <w:t xml:space="preserve"> (implemented using the adonis2 function, a matrix of Bray-Curtis dissimilarities, and with 1000 permutations)</w:t>
      </w:r>
      <w:r w:rsidR="00DD220A" w:rsidRPr="00771517">
        <w:rPr>
          <w:rFonts w:ascii="Arial" w:hAnsi="Arial" w:cs="Arial"/>
        </w:rPr>
        <w:t xml:space="preserve"> </w:t>
      </w:r>
      <w:r w:rsidR="00636458" w:rsidRPr="00771517">
        <w:rPr>
          <w:rFonts w:ascii="Arial" w:hAnsi="Arial" w:cs="Arial"/>
        </w:rPr>
        <w:t>within</w:t>
      </w:r>
      <w:r w:rsidR="00DD220A" w:rsidRPr="00771517">
        <w:rPr>
          <w:rFonts w:ascii="Arial" w:hAnsi="Arial" w:cs="Arial"/>
        </w:rPr>
        <w:t xml:space="preserve"> each milkweed species to test whether leaf and corresponding wing samples had significantly different cardenolide profiles.</w:t>
      </w:r>
      <w:r w:rsidR="0031649A">
        <w:rPr>
          <w:rFonts w:ascii="Arial" w:hAnsi="Arial" w:cs="Arial"/>
        </w:rPr>
        <w:t xml:space="preserve"> We also analyzed multivariate disparity in sequestered cardenolides using PERMANOVA and a model that considered milkweed species, monarch population, and their interaction as predictors. </w:t>
      </w:r>
    </w:p>
    <w:p w14:paraId="7C0E6822" w14:textId="3C59BDBF" w:rsidR="00D646FC" w:rsidRPr="00771517" w:rsidRDefault="00D646FC" w:rsidP="008442F3">
      <w:pPr>
        <w:spacing w:line="480" w:lineRule="auto"/>
        <w:ind w:firstLine="720"/>
        <w:jc w:val="both"/>
        <w:rPr>
          <w:rFonts w:ascii="Arial" w:hAnsi="Arial" w:cs="Arial"/>
        </w:rPr>
      </w:pPr>
      <w:r w:rsidRPr="00771517">
        <w:rPr>
          <w:rFonts w:ascii="Arial" w:hAnsi="Arial" w:cs="Arial"/>
        </w:rPr>
        <w:t xml:space="preserve">To test for </w:t>
      </w:r>
      <w:r w:rsidR="00DD220A" w:rsidRPr="00771517">
        <w:rPr>
          <w:rFonts w:ascii="Arial" w:hAnsi="Arial" w:cs="Arial"/>
        </w:rPr>
        <w:t xml:space="preserve">quantitative </w:t>
      </w:r>
      <w:r w:rsidRPr="00771517">
        <w:rPr>
          <w:rFonts w:ascii="Arial" w:hAnsi="Arial" w:cs="Arial"/>
        </w:rPr>
        <w:t>variation in cardenolide sequestration across host species and monarch populations, we used linear mixed model</w:t>
      </w:r>
      <w:r w:rsidR="00E8349C" w:rsidRPr="00771517">
        <w:rPr>
          <w:rFonts w:ascii="Arial" w:hAnsi="Arial" w:cs="Arial"/>
        </w:rPr>
        <w:t xml:space="preserve">s implemented in the lme4 </w:t>
      </w:r>
      <w:r w:rsidR="00271312" w:rsidRPr="00771517">
        <w:rPr>
          <w:rFonts w:ascii="Arial" w:hAnsi="Arial" w:cs="Arial"/>
        </w:rPr>
        <w:t>package (Bates et al. 2015) in R version 4.0.3 (R Development Team).</w:t>
      </w:r>
      <w:r w:rsidRPr="00771517">
        <w:rPr>
          <w:rFonts w:ascii="Arial" w:hAnsi="Arial" w:cs="Arial"/>
        </w:rPr>
        <w:t xml:space="preserve"> </w:t>
      </w:r>
      <w:r w:rsidR="007D5F08" w:rsidRPr="00771517">
        <w:rPr>
          <w:rFonts w:ascii="Arial" w:hAnsi="Arial" w:cs="Arial"/>
        </w:rPr>
        <w:t>Since sequestration amounts were consistently low</w:t>
      </w:r>
      <w:r w:rsidR="00E40EFC">
        <w:rPr>
          <w:rFonts w:ascii="Arial" w:hAnsi="Arial" w:cs="Arial"/>
        </w:rPr>
        <w:t xml:space="preserve"> across all populations</w:t>
      </w:r>
      <w:r w:rsidR="007D5F08" w:rsidRPr="00771517">
        <w:rPr>
          <w:rFonts w:ascii="Arial" w:hAnsi="Arial" w:cs="Arial"/>
        </w:rPr>
        <w:t xml:space="preserve"> </w:t>
      </w:r>
      <w:r w:rsidR="00DD220A" w:rsidRPr="00771517">
        <w:rPr>
          <w:rFonts w:ascii="Arial" w:hAnsi="Arial" w:cs="Arial"/>
        </w:rPr>
        <w:t>for</w:t>
      </w:r>
      <w:r w:rsidR="007D5F08" w:rsidRPr="00771517">
        <w:rPr>
          <w:rFonts w:ascii="Arial" w:hAnsi="Arial" w:cs="Arial"/>
        </w:rPr>
        <w:t xml:space="preserve"> two species (</w:t>
      </w:r>
      <w:r w:rsidR="007D5F08" w:rsidRPr="00771517">
        <w:rPr>
          <w:rFonts w:ascii="Arial" w:hAnsi="Arial" w:cs="Arial"/>
          <w:i/>
          <w:iCs/>
        </w:rPr>
        <w:t>A. fascicularis</w:t>
      </w:r>
      <w:r w:rsidR="007D5F08" w:rsidRPr="00771517">
        <w:rPr>
          <w:rFonts w:ascii="Arial" w:hAnsi="Arial" w:cs="Arial"/>
        </w:rPr>
        <w:t xml:space="preserve"> and </w:t>
      </w:r>
      <w:r w:rsidR="007D5F08" w:rsidRPr="00771517">
        <w:rPr>
          <w:rFonts w:ascii="Arial" w:hAnsi="Arial" w:cs="Arial"/>
          <w:i/>
          <w:iCs/>
        </w:rPr>
        <w:t>A. incarnata</w:t>
      </w:r>
      <w:r w:rsidR="007D5F08" w:rsidRPr="00771517">
        <w:rPr>
          <w:rFonts w:ascii="Arial" w:hAnsi="Arial" w:cs="Arial"/>
        </w:rPr>
        <w:t>)</w:t>
      </w:r>
      <w:r w:rsidR="00DD220A" w:rsidRPr="00771517">
        <w:rPr>
          <w:rFonts w:ascii="Arial" w:hAnsi="Arial" w:cs="Arial"/>
        </w:rPr>
        <w:t xml:space="preserve"> (Figure </w:t>
      </w:r>
      <w:r w:rsidR="009E638F">
        <w:rPr>
          <w:rFonts w:ascii="Arial" w:hAnsi="Arial" w:cs="Arial"/>
        </w:rPr>
        <w:t>3</w:t>
      </w:r>
      <w:r w:rsidR="00050799">
        <w:rPr>
          <w:rFonts w:ascii="Arial" w:hAnsi="Arial" w:cs="Arial"/>
        </w:rPr>
        <w:t>A</w:t>
      </w:r>
      <w:r w:rsidR="00DD220A" w:rsidRPr="00771517">
        <w:rPr>
          <w:rFonts w:ascii="Arial" w:hAnsi="Arial" w:cs="Arial"/>
        </w:rPr>
        <w:t>)</w:t>
      </w:r>
      <w:r w:rsidR="0068408F">
        <w:rPr>
          <w:rFonts w:ascii="Arial" w:hAnsi="Arial" w:cs="Arial"/>
        </w:rPr>
        <w:t xml:space="preserve"> (also see Malcolm 1994)</w:t>
      </w:r>
      <w:r w:rsidR="007D5F08" w:rsidRPr="00771517">
        <w:rPr>
          <w:rFonts w:ascii="Arial" w:hAnsi="Arial" w:cs="Arial"/>
        </w:rPr>
        <w:t xml:space="preserve">, we restricted </w:t>
      </w:r>
      <w:r w:rsidR="00DD220A" w:rsidRPr="00771517">
        <w:rPr>
          <w:rFonts w:ascii="Arial" w:hAnsi="Arial" w:cs="Arial"/>
        </w:rPr>
        <w:t>these</w:t>
      </w:r>
      <w:r w:rsidR="007D5F08" w:rsidRPr="00771517">
        <w:rPr>
          <w:rFonts w:ascii="Arial" w:hAnsi="Arial" w:cs="Arial"/>
        </w:rPr>
        <w:t xml:space="preserve"> analyses to only wing tissue from monarchs reared on the </w:t>
      </w:r>
      <w:r w:rsidR="009E638F">
        <w:rPr>
          <w:rFonts w:ascii="Arial" w:hAnsi="Arial" w:cs="Arial"/>
        </w:rPr>
        <w:t>remaining</w:t>
      </w:r>
      <w:r w:rsidR="007D5F08" w:rsidRPr="00771517">
        <w:rPr>
          <w:rFonts w:ascii="Arial" w:hAnsi="Arial" w:cs="Arial"/>
        </w:rPr>
        <w:t xml:space="preserve"> four milkweed species (n = 327). We first tested a model of the form:</w:t>
      </w:r>
    </w:p>
    <w:p w14:paraId="033866D5" w14:textId="77777777" w:rsidR="007D5F08" w:rsidRPr="00771517" w:rsidRDefault="007D5F08" w:rsidP="008442F3">
      <w:pPr>
        <w:spacing w:line="480" w:lineRule="auto"/>
        <w:ind w:firstLine="720"/>
        <w:jc w:val="both"/>
        <w:rPr>
          <w:rFonts w:ascii="Arial" w:hAnsi="Arial" w:cs="Arial"/>
        </w:rPr>
      </w:pPr>
    </w:p>
    <w:p w14:paraId="58FCD6DD" w14:textId="774AEDF9" w:rsidR="007D5F08" w:rsidRPr="00771517" w:rsidRDefault="007D5F08" w:rsidP="008442F3">
      <w:pPr>
        <w:pStyle w:val="ListParagraph"/>
        <w:numPr>
          <w:ilvl w:val="0"/>
          <w:numId w:val="1"/>
        </w:numPr>
        <w:spacing w:line="480" w:lineRule="auto"/>
        <w:jc w:val="center"/>
        <w:rPr>
          <w:rFonts w:ascii="Arial" w:hAnsi="Arial" w:cs="Arial"/>
          <w:b/>
          <w:bCs/>
        </w:rPr>
      </w:pPr>
      <w:r w:rsidRPr="00771517">
        <w:rPr>
          <w:rFonts w:ascii="Arial" w:hAnsi="Arial" w:cs="Arial"/>
          <w:b/>
          <w:bCs/>
        </w:rPr>
        <w:t>conc ~ species*mon.pop + sex + (1|plant.pop/plant.ID) + (1|maternal.family)</w:t>
      </w:r>
    </w:p>
    <w:p w14:paraId="6A99AF8B" w14:textId="25CD9BA0" w:rsidR="000324FB" w:rsidRPr="00771517" w:rsidRDefault="000324FB" w:rsidP="008442F3">
      <w:pPr>
        <w:spacing w:line="480" w:lineRule="auto"/>
        <w:jc w:val="both"/>
        <w:rPr>
          <w:rFonts w:ascii="Arial" w:hAnsi="Arial" w:cs="Arial"/>
        </w:rPr>
      </w:pPr>
    </w:p>
    <w:p w14:paraId="5BD7FCFA" w14:textId="215EB589" w:rsidR="007D5F08" w:rsidRPr="00771517" w:rsidRDefault="007D5F08" w:rsidP="008442F3">
      <w:pPr>
        <w:spacing w:line="480" w:lineRule="auto"/>
        <w:jc w:val="both"/>
        <w:rPr>
          <w:rFonts w:ascii="Arial" w:hAnsi="Arial" w:cs="Arial"/>
        </w:rPr>
      </w:pPr>
      <w:r w:rsidRPr="00771517">
        <w:rPr>
          <w:rFonts w:ascii="Arial" w:hAnsi="Arial" w:cs="Arial"/>
        </w:rPr>
        <w:t xml:space="preserve">where conc is the </w:t>
      </w:r>
      <w:r w:rsidR="00DD220A" w:rsidRPr="00771517">
        <w:rPr>
          <w:rFonts w:ascii="Arial" w:hAnsi="Arial" w:cs="Arial"/>
        </w:rPr>
        <w:t>cumulative</w:t>
      </w:r>
      <w:r w:rsidRPr="00771517">
        <w:rPr>
          <w:rFonts w:ascii="Arial" w:hAnsi="Arial" w:cs="Arial"/>
        </w:rPr>
        <w:t xml:space="preserve"> </w:t>
      </w:r>
      <w:r w:rsidR="00DD220A" w:rsidRPr="00771517">
        <w:rPr>
          <w:rFonts w:ascii="Arial" w:hAnsi="Arial" w:cs="Arial"/>
        </w:rPr>
        <w:t xml:space="preserve">total </w:t>
      </w:r>
      <w:r w:rsidRPr="00771517">
        <w:rPr>
          <w:rFonts w:ascii="Arial" w:hAnsi="Arial" w:cs="Arial"/>
        </w:rPr>
        <w:t xml:space="preserve">concentration of wing cardenolides, species is the natal milkweed species, </w:t>
      </w:r>
      <w:r w:rsidR="009E638F">
        <w:rPr>
          <w:rFonts w:ascii="Arial" w:hAnsi="Arial" w:cs="Arial"/>
        </w:rPr>
        <w:t xml:space="preserve">and </w:t>
      </w:r>
      <w:r w:rsidRPr="00771517">
        <w:rPr>
          <w:rFonts w:ascii="Arial" w:hAnsi="Arial" w:cs="Arial"/>
        </w:rPr>
        <w:t xml:space="preserve">mon.pop is the monarch source population, with random intercepts for plant ID nested within plant population of origin </w:t>
      </w:r>
      <w:r w:rsidR="00022E06">
        <w:rPr>
          <w:rFonts w:ascii="Arial" w:hAnsi="Arial" w:cs="Arial"/>
        </w:rPr>
        <w:t>and for</w:t>
      </w:r>
      <w:r w:rsidRPr="00771517">
        <w:rPr>
          <w:rFonts w:ascii="Arial" w:hAnsi="Arial" w:cs="Arial"/>
        </w:rPr>
        <w:t xml:space="preserve"> monarch maternal family.</w:t>
      </w:r>
      <w:r w:rsidR="00022E06">
        <w:rPr>
          <w:rFonts w:ascii="Arial" w:hAnsi="Arial" w:cs="Arial"/>
        </w:rPr>
        <w:t xml:space="preserve"> Sex was included as a </w:t>
      </w:r>
      <w:r w:rsidR="00D512DD">
        <w:rPr>
          <w:rFonts w:ascii="Arial" w:hAnsi="Arial" w:cs="Arial"/>
        </w:rPr>
        <w:t xml:space="preserve">categorical factor to account for potential differences </w:t>
      </w:r>
      <w:r w:rsidR="00D512DD">
        <w:rPr>
          <w:rFonts w:ascii="Arial" w:hAnsi="Arial" w:cs="Arial"/>
        </w:rPr>
        <w:lastRenderedPageBreak/>
        <w:t>between males and females in sequestration</w:t>
      </w:r>
      <w:r w:rsidR="00A67D9E">
        <w:rPr>
          <w:rFonts w:ascii="Arial" w:hAnsi="Arial" w:cs="Arial"/>
        </w:rPr>
        <w:t xml:space="preserve"> (Brower and Glazier 1975)</w:t>
      </w:r>
      <w:r w:rsidR="00022E06">
        <w:rPr>
          <w:rFonts w:ascii="Arial" w:hAnsi="Arial" w:cs="Arial"/>
        </w:rPr>
        <w:t xml:space="preserve">. </w:t>
      </w:r>
      <w:r w:rsidRPr="00771517">
        <w:rPr>
          <w:rFonts w:ascii="Arial" w:hAnsi="Arial" w:cs="Arial"/>
        </w:rPr>
        <w:t>Here, the primary effect of interest is the interaction between milkweed species and monarch population, which reflects GxE interactions in sequestration ability</w:t>
      </w:r>
      <w:r w:rsidR="00DD220A" w:rsidRPr="00771517">
        <w:rPr>
          <w:rFonts w:ascii="Arial" w:hAnsi="Arial" w:cs="Arial"/>
        </w:rPr>
        <w:t xml:space="preserve"> but does not </w:t>
      </w:r>
      <w:r w:rsidR="009E638F">
        <w:rPr>
          <w:rFonts w:ascii="Arial" w:hAnsi="Arial" w:cs="Arial"/>
        </w:rPr>
        <w:t>by itself</w:t>
      </w:r>
      <w:r w:rsidR="00DD220A" w:rsidRPr="00771517">
        <w:rPr>
          <w:rFonts w:ascii="Arial" w:hAnsi="Arial" w:cs="Arial"/>
        </w:rPr>
        <w:t xml:space="preserve"> imply local adaptation </w:t>
      </w:r>
      <w:r w:rsidR="00FF3903" w:rsidRPr="00771517">
        <w:rPr>
          <w:rFonts w:ascii="Arial" w:hAnsi="Arial" w:cs="Arial"/>
        </w:rPr>
        <w:t>for</w:t>
      </w:r>
      <w:r w:rsidR="00DD220A" w:rsidRPr="00771517">
        <w:rPr>
          <w:rFonts w:ascii="Arial" w:hAnsi="Arial" w:cs="Arial"/>
        </w:rPr>
        <w:t xml:space="preserve"> sequestration</w:t>
      </w:r>
      <w:r w:rsidRPr="00771517">
        <w:rPr>
          <w:rFonts w:ascii="Arial" w:hAnsi="Arial" w:cs="Arial"/>
        </w:rPr>
        <w:t xml:space="preserve">. </w:t>
      </w:r>
      <w:r w:rsidR="00636458" w:rsidRPr="00771517">
        <w:rPr>
          <w:rFonts w:ascii="Arial" w:hAnsi="Arial" w:cs="Arial"/>
        </w:rPr>
        <w:t xml:space="preserve">Model results were summarized using Type III ANOVAs implemented in the ‘car’ package (Fox and Weisberg 2019). </w:t>
      </w:r>
      <w:r w:rsidR="009F7C0E" w:rsidRPr="00771517">
        <w:rPr>
          <w:rFonts w:ascii="Arial" w:hAnsi="Arial" w:cs="Arial"/>
        </w:rPr>
        <w:t xml:space="preserve">We assessed post-hoc pairwise differences between monarch populations and milkweed species using TukeyHSD tests implemented in the </w:t>
      </w:r>
      <w:r w:rsidR="00636458" w:rsidRPr="00771517">
        <w:rPr>
          <w:rFonts w:ascii="Arial" w:hAnsi="Arial" w:cs="Arial"/>
        </w:rPr>
        <w:t>‘</w:t>
      </w:r>
      <w:r w:rsidR="009F7C0E" w:rsidRPr="00771517">
        <w:rPr>
          <w:rFonts w:ascii="Arial" w:hAnsi="Arial" w:cs="Arial"/>
        </w:rPr>
        <w:t>multcomp package</w:t>
      </w:r>
      <w:r w:rsidR="00636458" w:rsidRPr="00771517">
        <w:rPr>
          <w:rFonts w:ascii="Arial" w:hAnsi="Arial" w:cs="Arial"/>
        </w:rPr>
        <w:t>’</w:t>
      </w:r>
      <w:r w:rsidR="009F7C0E" w:rsidRPr="00771517">
        <w:rPr>
          <w:rFonts w:ascii="Arial" w:hAnsi="Arial" w:cs="Arial"/>
        </w:rPr>
        <w:t xml:space="preserve"> (Hothorn et al. 2008). </w:t>
      </w:r>
      <w:r w:rsidRPr="00771517">
        <w:rPr>
          <w:rFonts w:ascii="Arial" w:hAnsi="Arial" w:cs="Arial"/>
        </w:rPr>
        <w:t>Next, to explicitly test for local adaptation, we also fit the model:</w:t>
      </w:r>
    </w:p>
    <w:p w14:paraId="1AA8088C" w14:textId="3B5CAA0B" w:rsidR="007D5F08" w:rsidRPr="00771517" w:rsidRDefault="007D5F08" w:rsidP="008442F3">
      <w:pPr>
        <w:spacing w:line="480" w:lineRule="auto"/>
        <w:jc w:val="both"/>
        <w:rPr>
          <w:rFonts w:ascii="Arial" w:hAnsi="Arial" w:cs="Arial"/>
        </w:rPr>
      </w:pPr>
    </w:p>
    <w:p w14:paraId="6CF430E6" w14:textId="0A9C350A" w:rsidR="007D5F08" w:rsidRPr="00771517" w:rsidRDefault="007D5F08" w:rsidP="008442F3">
      <w:pPr>
        <w:pStyle w:val="ListParagraph"/>
        <w:numPr>
          <w:ilvl w:val="0"/>
          <w:numId w:val="1"/>
        </w:numPr>
        <w:spacing w:line="480" w:lineRule="auto"/>
        <w:jc w:val="center"/>
        <w:rPr>
          <w:rFonts w:ascii="Arial" w:hAnsi="Arial" w:cs="Arial"/>
          <w:b/>
          <w:bCs/>
        </w:rPr>
      </w:pPr>
      <w:r w:rsidRPr="00771517">
        <w:rPr>
          <w:rFonts w:ascii="Arial" w:hAnsi="Arial" w:cs="Arial"/>
          <w:b/>
          <w:bCs/>
        </w:rPr>
        <w:t>conc ~ sym.allo + species + mon.pop + sex + (1|plant.pop/plant.ID) + (1|maternal.family)</w:t>
      </w:r>
    </w:p>
    <w:p w14:paraId="24496A6F" w14:textId="2F84E224" w:rsidR="007D5F08" w:rsidRPr="00771517" w:rsidRDefault="007D5F08" w:rsidP="008442F3">
      <w:pPr>
        <w:spacing w:line="480" w:lineRule="auto"/>
        <w:jc w:val="center"/>
        <w:rPr>
          <w:rFonts w:ascii="Arial" w:hAnsi="Arial" w:cs="Arial"/>
          <w:b/>
          <w:bCs/>
        </w:rPr>
      </w:pPr>
    </w:p>
    <w:p w14:paraId="485875BE" w14:textId="2FA0FE27" w:rsidR="00BA4D31" w:rsidRDefault="007D5F08" w:rsidP="008442F3">
      <w:pPr>
        <w:spacing w:line="480" w:lineRule="auto"/>
        <w:jc w:val="both"/>
        <w:rPr>
          <w:ins w:id="265" w:author="Micah Freedman" w:date="2022-03-09T15:08:00Z"/>
          <w:rFonts w:ascii="Arial" w:hAnsi="Arial" w:cs="Arial"/>
        </w:rPr>
      </w:pPr>
      <w:r w:rsidRPr="00771517">
        <w:rPr>
          <w:rFonts w:ascii="Arial" w:hAnsi="Arial" w:cs="Arial"/>
        </w:rPr>
        <w:t>where the sym.allo term corresponds to whether a given monarch was reared on a</w:t>
      </w:r>
      <w:r w:rsidR="00DD220A" w:rsidRPr="00771517">
        <w:rPr>
          <w:rFonts w:ascii="Arial" w:hAnsi="Arial" w:cs="Arial"/>
        </w:rPr>
        <w:t xml:space="preserve"> sympatric or allopatric milkweed host. Here, a significant positive intercept for sympatric combinations is diagnostic of local adaptation (Blanquart et al. 2013, Freedman et al. 2020</w:t>
      </w:r>
      <w:r w:rsidR="009E638F">
        <w:rPr>
          <w:rFonts w:ascii="Arial" w:hAnsi="Arial" w:cs="Arial"/>
        </w:rPr>
        <w:t>a</w:t>
      </w:r>
      <w:r w:rsidR="00DD220A" w:rsidRPr="00771517">
        <w:rPr>
          <w:rFonts w:ascii="Arial" w:hAnsi="Arial" w:cs="Arial"/>
        </w:rPr>
        <w:t>).</w:t>
      </w:r>
      <w:r w:rsidR="00D57121" w:rsidRPr="00771517">
        <w:rPr>
          <w:rFonts w:ascii="Arial" w:hAnsi="Arial" w:cs="Arial"/>
        </w:rPr>
        <w:t xml:space="preserve"> </w:t>
      </w:r>
    </w:p>
    <w:p w14:paraId="31AAD07B" w14:textId="7F3E5C42" w:rsidR="009F7C0E" w:rsidRDefault="00513892">
      <w:pPr>
        <w:spacing w:line="480" w:lineRule="auto"/>
        <w:ind w:firstLine="720"/>
        <w:jc w:val="both"/>
        <w:rPr>
          <w:ins w:id="266" w:author="Micah Freedman" w:date="2022-03-09T11:21:00Z"/>
          <w:rFonts w:ascii="Arial" w:hAnsi="Arial" w:cs="Arial"/>
        </w:rPr>
        <w:pPrChange w:id="267" w:author="Micah Freedman" w:date="2022-03-09T15:08:00Z">
          <w:pPr>
            <w:spacing w:line="480" w:lineRule="auto"/>
            <w:jc w:val="both"/>
          </w:pPr>
        </w:pPrChange>
      </w:pPr>
      <w:r>
        <w:rPr>
          <w:rFonts w:ascii="Arial" w:hAnsi="Arial" w:cs="Arial"/>
        </w:rPr>
        <w:t xml:space="preserve">We note that </w:t>
      </w:r>
      <w:del w:id="268" w:author="Micah Freedman" w:date="2022-03-09T16:20:00Z">
        <w:r w:rsidDel="00E96647">
          <w:rPr>
            <w:rFonts w:ascii="Arial" w:hAnsi="Arial" w:cs="Arial"/>
          </w:rPr>
          <w:delText xml:space="preserve">using </w:delText>
        </w:r>
      </w:del>
      <w:ins w:id="269" w:author="Micah Freedman" w:date="2022-03-09T16:20:00Z">
        <w:r w:rsidR="00E96647">
          <w:rPr>
            <w:rFonts w:ascii="Arial" w:hAnsi="Arial" w:cs="Arial"/>
          </w:rPr>
          <w:t xml:space="preserve">all of our analyses use </w:t>
        </w:r>
      </w:ins>
      <w:r>
        <w:rPr>
          <w:rFonts w:ascii="Arial" w:hAnsi="Arial" w:cs="Arial"/>
        </w:rPr>
        <w:t xml:space="preserve">total cardenolide concentrations </w:t>
      </w:r>
      <w:ins w:id="270" w:author="Micah Freedman" w:date="2022-03-10T14:51:00Z">
        <w:r w:rsidR="007D63DF">
          <w:rPr>
            <w:rFonts w:ascii="Arial" w:hAnsi="Arial" w:cs="Arial"/>
          </w:rPr>
          <w:t xml:space="preserve">in adult hindwings </w:t>
        </w:r>
      </w:ins>
      <w:r>
        <w:rPr>
          <w:rFonts w:ascii="Arial" w:hAnsi="Arial" w:cs="Arial"/>
        </w:rPr>
        <w:t>as our response variable</w:t>
      </w:r>
      <w:ins w:id="271" w:author="Micah Freedman" w:date="2022-03-09T16:20:00Z">
        <w:r w:rsidR="00E96647">
          <w:rPr>
            <w:rFonts w:ascii="Arial" w:hAnsi="Arial" w:cs="Arial"/>
          </w:rPr>
          <w:t xml:space="preserve">. </w:t>
        </w:r>
      </w:ins>
      <w:ins w:id="272" w:author="Micah Freedman" w:date="2022-03-10T14:47:00Z">
        <w:r w:rsidR="007D63DF">
          <w:rPr>
            <w:rFonts w:ascii="Arial" w:hAnsi="Arial" w:cs="Arial"/>
          </w:rPr>
          <w:t xml:space="preserve">This approach </w:t>
        </w:r>
      </w:ins>
      <w:ins w:id="273" w:author="Micah Freedman" w:date="2022-03-10T14:51:00Z">
        <w:r w:rsidR="007D63DF">
          <w:rPr>
            <w:rFonts w:ascii="Arial" w:hAnsi="Arial" w:cs="Arial"/>
          </w:rPr>
          <w:t>involves a number of</w:t>
        </w:r>
      </w:ins>
      <w:ins w:id="274" w:author="Micah Freedman" w:date="2022-03-10T14:47:00Z">
        <w:r w:rsidR="007D63DF">
          <w:rPr>
            <w:rFonts w:ascii="Arial" w:hAnsi="Arial" w:cs="Arial"/>
          </w:rPr>
          <w:t xml:space="preserve"> important assumptions. First,</w:t>
        </w:r>
      </w:ins>
      <w:r>
        <w:rPr>
          <w:rFonts w:ascii="Arial" w:hAnsi="Arial" w:cs="Arial"/>
        </w:rPr>
        <w:t xml:space="preserve"> when testing for local adaptation</w:t>
      </w:r>
      <w:ins w:id="275" w:author="Micah Freedman" w:date="2022-03-10T14:47:00Z">
        <w:r w:rsidR="007D63DF">
          <w:rPr>
            <w:rFonts w:ascii="Arial" w:hAnsi="Arial" w:cs="Arial"/>
          </w:rPr>
          <w:t xml:space="preserve">, </w:t>
        </w:r>
      </w:ins>
      <w:ins w:id="276" w:author="Micah Freedman" w:date="2022-03-10T14:50:00Z">
        <w:r w:rsidR="007D63DF">
          <w:rPr>
            <w:rFonts w:ascii="Arial" w:hAnsi="Arial" w:cs="Arial"/>
          </w:rPr>
          <w:t>the implicit assumption is</w:t>
        </w:r>
      </w:ins>
      <w:del w:id="277" w:author="Micah Freedman" w:date="2022-03-10T14:50:00Z">
        <w:r w:rsidDel="007D63DF">
          <w:rPr>
            <w:rFonts w:ascii="Arial" w:hAnsi="Arial" w:cs="Arial"/>
          </w:rPr>
          <w:delText xml:space="preserve"> presume</w:delText>
        </w:r>
      </w:del>
      <w:del w:id="278" w:author="Micah Freedman" w:date="2022-03-10T14:48:00Z">
        <w:r w:rsidDel="007D63DF">
          <w:rPr>
            <w:rFonts w:ascii="Arial" w:hAnsi="Arial" w:cs="Arial"/>
          </w:rPr>
          <w:delText>s</w:delText>
        </w:r>
      </w:del>
      <w:r>
        <w:rPr>
          <w:rFonts w:ascii="Arial" w:hAnsi="Arial" w:cs="Arial"/>
        </w:rPr>
        <w:t xml:space="preserve"> that natural selection favors higher cardenolide concentrations in sympatric combinations</w:t>
      </w:r>
      <w:ins w:id="279" w:author="Micah Freedman" w:date="2022-03-10T14:49:00Z">
        <w:r w:rsidR="007D63DF">
          <w:rPr>
            <w:rFonts w:ascii="Arial" w:hAnsi="Arial" w:cs="Arial"/>
          </w:rPr>
          <w:t xml:space="preserve">. Second, </w:t>
        </w:r>
      </w:ins>
      <w:ins w:id="280" w:author="Micah Freedman" w:date="2022-03-10T14:50:00Z">
        <w:r w:rsidR="007D63DF">
          <w:rPr>
            <w:rFonts w:ascii="Arial" w:hAnsi="Arial" w:cs="Arial"/>
          </w:rPr>
          <w:t xml:space="preserve">by </w:t>
        </w:r>
      </w:ins>
      <w:ins w:id="281" w:author="Micah Freedman" w:date="2022-03-10T14:49:00Z">
        <w:r w:rsidR="007D63DF">
          <w:rPr>
            <w:rFonts w:ascii="Arial" w:hAnsi="Arial" w:cs="Arial"/>
          </w:rPr>
          <w:t>using total cardenolide concentration</w:t>
        </w:r>
      </w:ins>
      <w:ins w:id="282" w:author="Micah Freedman" w:date="2022-03-10T14:51:00Z">
        <w:r w:rsidR="007D63DF">
          <w:rPr>
            <w:rFonts w:ascii="Arial" w:hAnsi="Arial" w:cs="Arial"/>
          </w:rPr>
          <w:t xml:space="preserve"> in adults</w:t>
        </w:r>
      </w:ins>
      <w:ins w:id="283" w:author="Micah Freedman" w:date="2022-03-10T14:50:00Z">
        <w:r w:rsidR="007D63DF">
          <w:rPr>
            <w:rFonts w:ascii="Arial" w:hAnsi="Arial" w:cs="Arial"/>
          </w:rPr>
          <w:t>, we are</w:t>
        </w:r>
      </w:ins>
      <w:ins w:id="284" w:author="Micah Freedman" w:date="2022-03-10T14:49:00Z">
        <w:r w:rsidR="007D63DF">
          <w:rPr>
            <w:rFonts w:ascii="Arial" w:hAnsi="Arial" w:cs="Arial"/>
          </w:rPr>
          <w:t xml:space="preserve"> </w:t>
        </w:r>
      </w:ins>
      <w:ins w:id="285" w:author="Micah Freedman" w:date="2022-03-10T14:51:00Z">
        <w:r w:rsidR="007D63DF">
          <w:rPr>
            <w:rFonts w:ascii="Arial" w:hAnsi="Arial" w:cs="Arial"/>
          </w:rPr>
          <w:t xml:space="preserve">integrating over the entire larval and pupal developmental </w:t>
        </w:r>
      </w:ins>
      <w:ins w:id="286" w:author="Micah Freedman" w:date="2022-03-10T14:52:00Z">
        <w:r w:rsidR="007D63DF">
          <w:rPr>
            <w:rFonts w:ascii="Arial" w:hAnsi="Arial" w:cs="Arial"/>
          </w:rPr>
          <w:t>process</w:t>
        </w:r>
      </w:ins>
      <w:ins w:id="287" w:author="Micah Freedman" w:date="2022-03-10T15:03:00Z">
        <w:r w:rsidR="00B340AA">
          <w:rPr>
            <w:rFonts w:ascii="Arial" w:hAnsi="Arial" w:cs="Arial"/>
          </w:rPr>
          <w:t xml:space="preserve"> and </w:t>
        </w:r>
      </w:ins>
      <w:ins w:id="288" w:author="Micah Freedman" w:date="2022-03-10T15:04:00Z">
        <w:r w:rsidR="00B340AA">
          <w:rPr>
            <w:rFonts w:ascii="Arial" w:hAnsi="Arial" w:cs="Arial"/>
          </w:rPr>
          <w:t xml:space="preserve">not explicitly considering factors such as the time required to complete development or the quantity of milkweed tissue </w:t>
        </w:r>
        <w:r w:rsidR="00B340AA">
          <w:rPr>
            <w:rFonts w:ascii="Arial" w:hAnsi="Arial" w:cs="Arial"/>
          </w:rPr>
          <w:lastRenderedPageBreak/>
          <w:t xml:space="preserve">consumed during development. </w:t>
        </w:r>
      </w:ins>
      <w:ins w:id="289" w:author="Micah Freedman" w:date="2022-03-10T15:05:00Z">
        <w:r w:rsidR="00B340AA">
          <w:rPr>
            <w:rFonts w:ascii="Arial" w:hAnsi="Arial" w:cs="Arial"/>
          </w:rPr>
          <w:t>Thus, our measure does not necessarily capture seques</w:t>
        </w:r>
      </w:ins>
      <w:ins w:id="290" w:author="Micah Freedman" w:date="2022-03-10T15:06:00Z">
        <w:r w:rsidR="00B340AA">
          <w:rPr>
            <w:rFonts w:ascii="Arial" w:hAnsi="Arial" w:cs="Arial"/>
          </w:rPr>
          <w:t xml:space="preserve">tration </w:t>
        </w:r>
        <w:r w:rsidR="00B340AA" w:rsidRPr="00B340AA">
          <w:rPr>
            <w:rFonts w:ascii="Arial" w:hAnsi="Arial" w:cs="Arial"/>
          </w:rPr>
          <w:t>efficiency</w:t>
        </w:r>
      </w:ins>
      <w:ins w:id="291" w:author="Micah Freedman" w:date="2022-03-10T15:07:00Z">
        <w:r w:rsidR="00B340AA">
          <w:rPr>
            <w:rFonts w:ascii="Arial" w:hAnsi="Arial" w:cs="Arial"/>
          </w:rPr>
          <w:t xml:space="preserve"> </w:t>
        </w:r>
        <w:r w:rsidR="00B340AA" w:rsidRPr="00B340AA">
          <w:rPr>
            <w:rFonts w:ascii="Arial" w:hAnsi="Arial" w:cs="Arial"/>
            <w:i/>
            <w:iCs/>
            <w:rPrChange w:id="292" w:author="Micah Freedman" w:date="2022-03-10T15:07:00Z">
              <w:rPr>
                <w:rFonts w:ascii="Arial" w:hAnsi="Arial" w:cs="Arial"/>
              </w:rPr>
            </w:rPrChange>
          </w:rPr>
          <w:t>per se</w:t>
        </w:r>
      </w:ins>
      <w:ins w:id="293" w:author="Micah Freedman" w:date="2022-03-10T15:06:00Z">
        <w:r w:rsidR="00B340AA">
          <w:rPr>
            <w:rFonts w:ascii="Arial" w:hAnsi="Arial" w:cs="Arial"/>
          </w:rPr>
          <w:t>, which typically is expressed in units of sequestered cardenolide per unit of plant material ingested (e.g. Roeske et al. 1976</w:t>
        </w:r>
      </w:ins>
      <w:ins w:id="294" w:author="Micah Freedman" w:date="2022-03-22T03:32:00Z">
        <w:r w:rsidR="007123B3">
          <w:rPr>
            <w:rFonts w:ascii="Arial" w:hAnsi="Arial" w:cs="Arial"/>
          </w:rPr>
          <w:t>;</w:t>
        </w:r>
      </w:ins>
      <w:del w:id="295" w:author="Micah Freedman" w:date="2022-03-10T14:48:00Z">
        <w:r w:rsidDel="007D63DF">
          <w:rPr>
            <w:rFonts w:ascii="Arial" w:hAnsi="Arial" w:cs="Arial"/>
          </w:rPr>
          <w:delText>.</w:delText>
        </w:r>
      </w:del>
      <w:del w:id="296" w:author="Micah Freedman" w:date="2022-03-10T14:49:00Z">
        <w:r w:rsidDel="007D63DF">
          <w:rPr>
            <w:rFonts w:ascii="Arial" w:hAnsi="Arial" w:cs="Arial"/>
          </w:rPr>
          <w:delText xml:space="preserve"> </w:delText>
        </w:r>
      </w:del>
      <w:del w:id="297" w:author="Micah Freedman" w:date="2022-03-10T14:48:00Z">
        <w:r w:rsidDel="007D63DF">
          <w:rPr>
            <w:rFonts w:ascii="Arial" w:hAnsi="Arial" w:cs="Arial"/>
          </w:rPr>
          <w:delText xml:space="preserve">However, a more appropriate metric might be sequestration efficiency, which takes into account both the concentration of sequestered cardenolide as well as developmental rate </w:delText>
        </w:r>
        <w:r w:rsidR="00161EB7" w:rsidDel="007D63DF">
          <w:rPr>
            <w:rFonts w:ascii="Arial" w:hAnsi="Arial" w:cs="Arial"/>
          </w:rPr>
          <w:delText>(see Tao and Hunter 2015)</w:delText>
        </w:r>
        <w:r w:rsidR="00F44DE9" w:rsidDel="007D63DF">
          <w:rPr>
            <w:rFonts w:ascii="Arial" w:hAnsi="Arial" w:cs="Arial"/>
          </w:rPr>
          <w:delText xml:space="preserve">. </w:delText>
        </w:r>
        <w:r w:rsidR="00161EB7" w:rsidDel="007D63DF">
          <w:rPr>
            <w:rFonts w:ascii="Arial" w:hAnsi="Arial" w:cs="Arial"/>
          </w:rPr>
          <w:delText>Hence, we also analyzed our data using total cardenolide concentration divided by the number of days from egg to eclosion to get a measure of sequestration efficiency.</w:delText>
        </w:r>
      </w:del>
      <w:ins w:id="298" w:author="Micah Freedman" w:date="2022-03-10T15:06:00Z">
        <w:r w:rsidR="00B340AA">
          <w:rPr>
            <w:rFonts w:ascii="Arial" w:hAnsi="Arial" w:cs="Arial"/>
          </w:rPr>
          <w:t xml:space="preserve"> Tao and Hunter 2015). However, we did conduct an analysis that accounted for monarch development time</w:t>
        </w:r>
      </w:ins>
      <w:ins w:id="299" w:author="Micah Freedman" w:date="2022-03-10T15:07:00Z">
        <w:r w:rsidR="00B340AA">
          <w:rPr>
            <w:rFonts w:ascii="Arial" w:hAnsi="Arial" w:cs="Arial"/>
          </w:rPr>
          <w:t>, by dividing butterfly cardenolide concentrations by the number of days from egg hatching t</w:t>
        </w:r>
      </w:ins>
      <w:ins w:id="300" w:author="Micah Freedman" w:date="2022-03-10T15:08:00Z">
        <w:r w:rsidR="00B340AA">
          <w:rPr>
            <w:rFonts w:ascii="Arial" w:hAnsi="Arial" w:cs="Arial"/>
          </w:rPr>
          <w:t>o adult eclosion and using this measure as our re</w:t>
        </w:r>
      </w:ins>
      <w:ins w:id="301" w:author="Micah Freedman" w:date="2022-03-10T15:09:00Z">
        <w:r w:rsidR="00B340AA">
          <w:rPr>
            <w:rFonts w:ascii="Arial" w:hAnsi="Arial" w:cs="Arial"/>
          </w:rPr>
          <w:t>sponse variable</w:t>
        </w:r>
      </w:ins>
      <w:ins w:id="302" w:author="Micah Freedman" w:date="2022-03-10T15:08:00Z">
        <w:r w:rsidR="00B340AA">
          <w:rPr>
            <w:rFonts w:ascii="Arial" w:hAnsi="Arial" w:cs="Arial"/>
          </w:rPr>
          <w:t>; this analysis</w:t>
        </w:r>
      </w:ins>
      <w:ins w:id="303" w:author="Micah Freedman" w:date="2022-03-10T15:09:00Z">
        <w:r w:rsidR="00786CE2">
          <w:rPr>
            <w:rFonts w:ascii="Arial" w:hAnsi="Arial" w:cs="Arial"/>
          </w:rPr>
          <w:t xml:space="preserve"> accounts for the fact that </w:t>
        </w:r>
      </w:ins>
      <w:ins w:id="304" w:author="Micah Freedman" w:date="2022-03-10T15:15:00Z">
        <w:r w:rsidR="0007049B">
          <w:rPr>
            <w:rFonts w:ascii="Arial" w:hAnsi="Arial" w:cs="Arial"/>
          </w:rPr>
          <w:t xml:space="preserve">a </w:t>
        </w:r>
      </w:ins>
      <w:ins w:id="305" w:author="Micah Freedman" w:date="2022-03-10T15:09:00Z">
        <w:r w:rsidR="00786CE2">
          <w:rPr>
            <w:rFonts w:ascii="Arial" w:hAnsi="Arial" w:cs="Arial"/>
          </w:rPr>
          <w:t xml:space="preserve">longer </w:t>
        </w:r>
      </w:ins>
      <w:ins w:id="306" w:author="Micah Freedman" w:date="2022-03-10T15:10:00Z">
        <w:r w:rsidR="00786CE2">
          <w:rPr>
            <w:rFonts w:ascii="Arial" w:hAnsi="Arial" w:cs="Arial"/>
          </w:rPr>
          <w:t>larval development window afford</w:t>
        </w:r>
      </w:ins>
      <w:ins w:id="307" w:author="Micah Freedman" w:date="2022-03-10T15:15:00Z">
        <w:r w:rsidR="0007049B">
          <w:rPr>
            <w:rFonts w:ascii="Arial" w:hAnsi="Arial" w:cs="Arial"/>
          </w:rPr>
          <w:t>s</w:t>
        </w:r>
      </w:ins>
      <w:ins w:id="308" w:author="Micah Freedman" w:date="2022-03-10T15:10:00Z">
        <w:r w:rsidR="00786CE2">
          <w:rPr>
            <w:rFonts w:ascii="Arial" w:hAnsi="Arial" w:cs="Arial"/>
          </w:rPr>
          <w:t xml:space="preserve"> more time to process and sequester milkweed cardenolides. </w:t>
        </w:r>
      </w:ins>
    </w:p>
    <w:p w14:paraId="11562D97" w14:textId="77777777" w:rsidR="003D647E" w:rsidRPr="00771517" w:rsidRDefault="003D647E" w:rsidP="008442F3">
      <w:pPr>
        <w:spacing w:line="480" w:lineRule="auto"/>
        <w:jc w:val="both"/>
        <w:rPr>
          <w:rFonts w:ascii="Arial" w:hAnsi="Arial" w:cs="Arial"/>
        </w:rPr>
      </w:pPr>
    </w:p>
    <w:p w14:paraId="20B1333F" w14:textId="44705652" w:rsidR="003D647E" w:rsidRDefault="003D647E" w:rsidP="003D647E">
      <w:pPr>
        <w:spacing w:line="480" w:lineRule="auto"/>
        <w:jc w:val="center"/>
        <w:rPr>
          <w:ins w:id="309" w:author="Micah Freedman" w:date="2022-03-09T11:21:00Z"/>
          <w:rFonts w:ascii="Arial" w:hAnsi="Arial" w:cs="Arial"/>
          <w:i/>
          <w:iCs/>
        </w:rPr>
      </w:pPr>
      <w:ins w:id="310" w:author="Micah Freedman" w:date="2022-03-09T11:20:00Z">
        <w:r w:rsidRPr="003D647E">
          <w:rPr>
            <w:rFonts w:ascii="Arial" w:hAnsi="Arial" w:cs="Arial"/>
            <w:i/>
            <w:iCs/>
            <w:rPrChange w:id="311" w:author="Micah Freedman" w:date="2022-03-09T11:20:00Z">
              <w:rPr>
                <w:rFonts w:ascii="Arial" w:hAnsi="Arial" w:cs="Arial"/>
              </w:rPr>
            </w:rPrChange>
          </w:rPr>
          <w:t>Approach</w:t>
        </w:r>
      </w:ins>
      <w:ins w:id="312" w:author="Micah Freedman" w:date="2022-03-09T11:19:00Z">
        <w:r w:rsidRPr="003D647E">
          <w:rPr>
            <w:rFonts w:ascii="Arial" w:hAnsi="Arial" w:cs="Arial"/>
            <w:i/>
            <w:iCs/>
            <w:rPrChange w:id="313" w:author="Micah Freedman" w:date="2022-03-09T11:20:00Z">
              <w:rPr>
                <w:rFonts w:ascii="Arial" w:hAnsi="Arial" w:cs="Arial"/>
              </w:rPr>
            </w:rPrChange>
          </w:rPr>
          <w:t xml:space="preserve"> 2: </w:t>
        </w:r>
      </w:ins>
      <w:ins w:id="314" w:author="Micah Freedman" w:date="2022-03-09T11:20:00Z">
        <w:r w:rsidRPr="003D647E">
          <w:rPr>
            <w:rFonts w:ascii="Arial" w:hAnsi="Arial" w:cs="Arial"/>
            <w:i/>
            <w:iCs/>
            <w:rPrChange w:id="315" w:author="Micah Freedman" w:date="2022-03-09T11:20:00Z">
              <w:rPr>
                <w:rFonts w:ascii="Arial" w:hAnsi="Arial" w:cs="Arial"/>
              </w:rPr>
            </w:rPrChange>
          </w:rPr>
          <w:t>How does loss of bird predation affect cardenolide sequestration?</w:t>
        </w:r>
      </w:ins>
    </w:p>
    <w:p w14:paraId="24AC739D" w14:textId="77777777" w:rsidR="003D647E" w:rsidRPr="003D647E" w:rsidRDefault="003D647E">
      <w:pPr>
        <w:spacing w:line="480" w:lineRule="auto"/>
        <w:jc w:val="center"/>
        <w:rPr>
          <w:ins w:id="316" w:author="Micah Freedman" w:date="2022-03-09T11:19:00Z"/>
          <w:rFonts w:ascii="Arial" w:hAnsi="Arial" w:cs="Arial"/>
          <w:i/>
          <w:iCs/>
          <w:rPrChange w:id="317" w:author="Micah Freedman" w:date="2022-03-09T11:20:00Z">
            <w:rPr>
              <w:ins w:id="318" w:author="Micah Freedman" w:date="2022-03-09T11:19:00Z"/>
              <w:rFonts w:ascii="Arial" w:hAnsi="Arial" w:cs="Arial"/>
            </w:rPr>
          </w:rPrChange>
        </w:rPr>
        <w:pPrChange w:id="319" w:author="Micah Freedman" w:date="2022-03-09T11:20:00Z">
          <w:pPr>
            <w:spacing w:line="480" w:lineRule="auto"/>
            <w:jc w:val="both"/>
          </w:pPr>
        </w:pPrChange>
      </w:pPr>
    </w:p>
    <w:p w14:paraId="73DA8C59" w14:textId="410A3890" w:rsidR="003D647E" w:rsidRDefault="003D647E">
      <w:pPr>
        <w:spacing w:line="480" w:lineRule="auto"/>
        <w:ind w:firstLine="720"/>
        <w:jc w:val="both"/>
        <w:rPr>
          <w:ins w:id="320" w:author="Micah Freedman" w:date="2022-03-09T11:19:00Z"/>
          <w:rFonts w:ascii="Arial" w:hAnsi="Arial" w:cs="Arial"/>
        </w:rPr>
        <w:pPrChange w:id="321" w:author="Micah Freedman" w:date="2022-03-09T11:21:00Z">
          <w:pPr>
            <w:spacing w:line="480" w:lineRule="auto"/>
            <w:jc w:val="both"/>
          </w:pPr>
        </w:pPrChange>
      </w:pPr>
      <w:moveToRangeStart w:id="322" w:author="Micah Freedman" w:date="2022-03-09T11:21:00Z" w:name="move97717300"/>
      <w:moveTo w:id="323" w:author="Micah Freedman" w:date="2022-03-09T11:21:00Z">
        <w:r w:rsidRPr="00771517">
          <w:rPr>
            <w:rFonts w:ascii="Arial" w:hAnsi="Arial" w:cs="Arial"/>
          </w:rPr>
          <w:t>To study patterns of sequestration in relation to bird predation, we compared wild-caught monarchs from Guam—an oceanic island where birds have been functionally extirpated since the 1980s</w:t>
        </w:r>
        <w:r>
          <w:rPr>
            <w:rFonts w:ascii="Arial" w:hAnsi="Arial" w:cs="Arial"/>
          </w:rPr>
          <w:t xml:space="preserve"> due to the introduction of the brown tree snake</w:t>
        </w:r>
        <w:r w:rsidRPr="00771517">
          <w:rPr>
            <w:rFonts w:ascii="Arial" w:hAnsi="Arial" w:cs="Arial"/>
          </w:rPr>
          <w:t xml:space="preserve"> (Savidge 198</w:t>
        </w:r>
        <w:r>
          <w:rPr>
            <w:rFonts w:ascii="Arial" w:hAnsi="Arial" w:cs="Arial"/>
          </w:rPr>
          <w:t>7</w:t>
        </w:r>
        <w:r w:rsidRPr="00771517">
          <w:rPr>
            <w:rFonts w:ascii="Arial" w:hAnsi="Arial" w:cs="Arial"/>
          </w:rPr>
          <w:t>)—to the nearby island of Rota, which still has a mostly intact community of insectivorous birds</w:t>
        </w:r>
        <w:r>
          <w:rPr>
            <w:rFonts w:ascii="Arial" w:hAnsi="Arial" w:cs="Arial"/>
          </w:rPr>
          <w:t xml:space="preserve"> and bird densities that are orders of magnitude higher than on Guam (Camp et al. 2015)</w:t>
        </w:r>
        <w:r w:rsidRPr="00771517">
          <w:rPr>
            <w:rFonts w:ascii="Arial" w:hAnsi="Arial" w:cs="Arial"/>
          </w:rPr>
          <w:t>.</w:t>
        </w:r>
        <w:r>
          <w:rPr>
            <w:rFonts w:ascii="Arial" w:hAnsi="Arial" w:cs="Arial"/>
          </w:rPr>
          <w:t xml:space="preserve"> Brown tree snakes also prey on rodents—which can be major monarch predators (</w:t>
        </w:r>
        <w:del w:id="324" w:author="Micah Freedman" w:date="2022-03-22T03:29:00Z">
          <w:r w:rsidDel="007123B3">
            <w:rPr>
              <w:rFonts w:ascii="Arial" w:hAnsi="Arial" w:cs="Arial"/>
            </w:rPr>
            <w:delText>e.g.</w:delText>
          </w:r>
        </w:del>
        <w:ins w:id="325" w:author="Micah Freedman" w:date="2022-03-22T03:29:00Z">
          <w:r w:rsidR="007123B3">
            <w:rPr>
              <w:rFonts w:ascii="Arial" w:hAnsi="Arial" w:cs="Arial"/>
            </w:rPr>
            <w:t>e.g.,</w:t>
          </w:r>
        </w:ins>
        <w:r>
          <w:rPr>
            <w:rFonts w:ascii="Arial" w:hAnsi="Arial" w:cs="Arial"/>
          </w:rPr>
          <w:t xml:space="preserve"> Glendinning and Brower 1990)—and other insectivorous vertebrates on Guam (Savidge 1987). Monarchs from these two islands are genetically distinct (</w:t>
        </w:r>
        <w:del w:id="326" w:author="Micah Freedman" w:date="2022-03-09T15:09:00Z">
          <w:r w:rsidDel="00BA4D31">
            <w:rPr>
              <w:rFonts w:ascii="Arial" w:hAnsi="Arial" w:cs="Arial"/>
            </w:rPr>
            <w:delText xml:space="preserve">Hemstrom et al., </w:delText>
          </w:r>
          <w:r w:rsidRPr="004712D1" w:rsidDel="00BA4D31">
            <w:rPr>
              <w:rFonts w:ascii="Arial" w:hAnsi="Arial" w:cs="Arial"/>
              <w:i/>
              <w:iCs/>
            </w:rPr>
            <w:delText>in revision</w:delText>
          </w:r>
        </w:del>
      </w:moveTo>
      <w:ins w:id="327" w:author="Micah Freedman" w:date="2022-03-09T15:09:00Z">
        <w:r w:rsidR="00BA4D31">
          <w:rPr>
            <w:rFonts w:ascii="Arial" w:hAnsi="Arial" w:cs="Arial"/>
          </w:rPr>
          <w:t>Freedman 2020</w:t>
        </w:r>
      </w:ins>
      <w:moveTo w:id="328" w:author="Micah Freedman" w:date="2022-03-09T11:21:00Z">
        <w:r>
          <w:rPr>
            <w:rFonts w:ascii="Arial" w:hAnsi="Arial" w:cs="Arial"/>
          </w:rPr>
          <w:t>), although divergence times between Guam and Rota monarchs are uncertain.</w:t>
        </w:r>
        <w:r w:rsidRPr="00771517">
          <w:rPr>
            <w:rFonts w:ascii="Arial" w:hAnsi="Arial" w:cs="Arial"/>
          </w:rPr>
          <w:t xml:space="preserve"> We generated sequestration data for 54 wild-caught monarchs from Guam and 27 wild-caught monarchs from Rota (collected in 2015), all of which had cardenolide fingerprints consistent with feeding on </w:t>
        </w:r>
        <w:r w:rsidRPr="00771517">
          <w:rPr>
            <w:rFonts w:ascii="Arial" w:hAnsi="Arial" w:cs="Arial"/>
            <w:i/>
            <w:iCs/>
          </w:rPr>
          <w:t>A. curassavica</w:t>
        </w:r>
        <w:r>
          <w:rPr>
            <w:rFonts w:ascii="Arial" w:hAnsi="Arial" w:cs="Arial"/>
          </w:rPr>
          <w:t xml:space="preserve"> (Figure S1)</w:t>
        </w:r>
        <w:r w:rsidRPr="00771517">
          <w:rPr>
            <w:rFonts w:ascii="Arial" w:hAnsi="Arial" w:cs="Arial"/>
          </w:rPr>
          <w:t xml:space="preserve">. We also collected leaf </w:t>
        </w:r>
        <w:r w:rsidRPr="00771517">
          <w:rPr>
            <w:rFonts w:ascii="Arial" w:hAnsi="Arial" w:cs="Arial"/>
          </w:rPr>
          <w:lastRenderedPageBreak/>
          <w:t xml:space="preserve">tissue from </w:t>
        </w:r>
        <w:r w:rsidRPr="00771517">
          <w:rPr>
            <w:rFonts w:ascii="Arial" w:hAnsi="Arial" w:cs="Arial"/>
            <w:i/>
            <w:iCs/>
          </w:rPr>
          <w:t>A. curassavica</w:t>
        </w:r>
        <w:r w:rsidRPr="00771517">
          <w:rPr>
            <w:rFonts w:ascii="Arial" w:hAnsi="Arial" w:cs="Arial"/>
          </w:rPr>
          <w:t xml:space="preserve"> in both locations and seed for use in greenhouse experiments (see above).</w:t>
        </w:r>
      </w:moveTo>
      <w:moveToRangeEnd w:id="322"/>
    </w:p>
    <w:p w14:paraId="46216817" w14:textId="2D2BD272" w:rsidR="00407B39" w:rsidRPr="00771517" w:rsidRDefault="00407B39">
      <w:pPr>
        <w:spacing w:line="480" w:lineRule="auto"/>
        <w:ind w:firstLine="720"/>
        <w:jc w:val="both"/>
        <w:rPr>
          <w:rFonts w:ascii="Arial" w:hAnsi="Arial" w:cs="Arial"/>
        </w:rPr>
        <w:pPrChange w:id="329" w:author="Micah Freedman" w:date="2022-03-09T11:22:00Z">
          <w:pPr>
            <w:spacing w:line="480" w:lineRule="auto"/>
            <w:jc w:val="both"/>
          </w:pPr>
        </w:pPrChange>
      </w:pPr>
      <w:r w:rsidRPr="00771517">
        <w:rPr>
          <w:rFonts w:ascii="Arial" w:hAnsi="Arial" w:cs="Arial"/>
        </w:rPr>
        <w:t xml:space="preserve">For </w:t>
      </w:r>
      <w:r w:rsidR="009E638F">
        <w:rPr>
          <w:rFonts w:ascii="Arial" w:hAnsi="Arial" w:cs="Arial"/>
        </w:rPr>
        <w:t xml:space="preserve">monarch </w:t>
      </w:r>
      <w:ins w:id="330" w:author="Micah Freedman" w:date="2022-03-09T09:41:00Z">
        <w:r w:rsidR="000760D4">
          <w:rPr>
            <w:rFonts w:ascii="Arial" w:hAnsi="Arial" w:cs="Arial"/>
          </w:rPr>
          <w:t xml:space="preserve">and plant </w:t>
        </w:r>
      </w:ins>
      <w:r w:rsidR="009E638F">
        <w:rPr>
          <w:rFonts w:ascii="Arial" w:hAnsi="Arial" w:cs="Arial"/>
        </w:rPr>
        <w:t>sa</w:t>
      </w:r>
      <w:r w:rsidRPr="00771517">
        <w:rPr>
          <w:rFonts w:ascii="Arial" w:hAnsi="Arial" w:cs="Arial"/>
        </w:rPr>
        <w:t>mples collected in the field from Guam and Rota, we calculated total cardenolide concentrations</w:t>
      </w:r>
      <w:ins w:id="331" w:author="Micah Freedman" w:date="2022-03-09T11:22:00Z">
        <w:r w:rsidR="003D647E">
          <w:rPr>
            <w:rFonts w:ascii="Arial" w:hAnsi="Arial" w:cs="Arial"/>
          </w:rPr>
          <w:t xml:space="preserve"> as described above</w:t>
        </w:r>
      </w:ins>
      <w:del w:id="332" w:author="Micah Freedman" w:date="2022-03-09T09:42:00Z">
        <w:r w:rsidRPr="00771517" w:rsidDel="000760D4">
          <w:rPr>
            <w:rFonts w:ascii="Arial" w:hAnsi="Arial" w:cs="Arial"/>
          </w:rPr>
          <w:delText xml:space="preserve"> for both wing and leaf samples</w:delText>
        </w:r>
      </w:del>
      <w:r w:rsidRPr="00771517">
        <w:rPr>
          <w:rFonts w:ascii="Arial" w:hAnsi="Arial" w:cs="Arial"/>
        </w:rPr>
        <w:t xml:space="preserve">. We then fit a basic linear model comparing wing concentrations between Guam and Rota, with sex as a </w:t>
      </w:r>
      <w:r w:rsidR="00D512DD">
        <w:rPr>
          <w:rFonts w:ascii="Arial" w:hAnsi="Arial" w:cs="Arial"/>
        </w:rPr>
        <w:t>categorical factor</w:t>
      </w:r>
      <w:r w:rsidRPr="00771517">
        <w:rPr>
          <w:rFonts w:ascii="Arial" w:hAnsi="Arial" w:cs="Arial"/>
        </w:rPr>
        <w:t xml:space="preserve">. Next, we tested a second model that used wing </w:t>
      </w:r>
      <w:r w:rsidR="00E94EB1">
        <w:rPr>
          <w:rFonts w:ascii="Arial" w:hAnsi="Arial" w:cs="Arial"/>
        </w:rPr>
        <w:t xml:space="preserve">cardenolide </w:t>
      </w:r>
      <w:r w:rsidRPr="00771517">
        <w:rPr>
          <w:rFonts w:ascii="Arial" w:hAnsi="Arial" w:cs="Arial"/>
        </w:rPr>
        <w:t xml:space="preserve">concentrations adjusted for the average cardenolide concentrations in </w:t>
      </w:r>
      <w:r w:rsidR="00521FFA">
        <w:rPr>
          <w:rFonts w:ascii="Arial" w:hAnsi="Arial" w:cs="Arial"/>
        </w:rPr>
        <w:t>natural</w:t>
      </w:r>
      <w:r w:rsidRPr="00771517">
        <w:rPr>
          <w:rFonts w:ascii="Arial" w:hAnsi="Arial" w:cs="Arial"/>
        </w:rPr>
        <w:t xml:space="preserve"> </w:t>
      </w:r>
      <w:r w:rsidRPr="00771517">
        <w:rPr>
          <w:rFonts w:ascii="Arial" w:hAnsi="Arial" w:cs="Arial"/>
          <w:i/>
          <w:iCs/>
        </w:rPr>
        <w:t>A. curassavica</w:t>
      </w:r>
      <w:r w:rsidRPr="00771517">
        <w:rPr>
          <w:rFonts w:ascii="Arial" w:hAnsi="Arial" w:cs="Arial"/>
        </w:rPr>
        <w:t xml:space="preserve"> leaf samples from each location. </w:t>
      </w:r>
      <w:r w:rsidR="00E9181E" w:rsidRPr="00771517">
        <w:rPr>
          <w:rFonts w:ascii="Arial" w:hAnsi="Arial" w:cs="Arial"/>
        </w:rPr>
        <w:t>Finally, we used pairwise comparisons of greenhouse-reared Guam butterflies and all other populations</w:t>
      </w:r>
      <w:ins w:id="333" w:author="Micah Freedman" w:date="2022-03-09T15:11:00Z">
        <w:r w:rsidR="00BA7D0C">
          <w:rPr>
            <w:rFonts w:ascii="Arial" w:hAnsi="Arial" w:cs="Arial"/>
          </w:rPr>
          <w:t xml:space="preserve"> (see </w:t>
        </w:r>
        <w:r w:rsidR="00BA7D0C" w:rsidRPr="00BA7D0C">
          <w:rPr>
            <w:rFonts w:ascii="Arial" w:hAnsi="Arial" w:cs="Arial"/>
            <w:i/>
            <w:iCs/>
            <w:rPrChange w:id="334" w:author="Micah Freedman" w:date="2022-03-09T15:11:00Z">
              <w:rPr>
                <w:rFonts w:ascii="Arial" w:hAnsi="Arial" w:cs="Arial"/>
              </w:rPr>
            </w:rPrChange>
          </w:rPr>
          <w:t>Approach 1</w:t>
        </w:r>
        <w:r w:rsidR="00BA7D0C">
          <w:rPr>
            <w:rFonts w:ascii="Arial" w:hAnsi="Arial" w:cs="Arial"/>
          </w:rPr>
          <w:t>)</w:t>
        </w:r>
      </w:ins>
      <w:r w:rsidR="00E9181E" w:rsidRPr="00771517">
        <w:rPr>
          <w:rFonts w:ascii="Arial" w:hAnsi="Arial" w:cs="Arial"/>
        </w:rPr>
        <w:t xml:space="preserve"> to provide broader context for the sequestration abilities of this population.</w:t>
      </w:r>
    </w:p>
    <w:p w14:paraId="11CC3C13" w14:textId="6A87B560" w:rsidR="007D5F08" w:rsidRPr="00771517" w:rsidRDefault="007D5F08" w:rsidP="008442F3">
      <w:pPr>
        <w:spacing w:line="480" w:lineRule="auto"/>
        <w:jc w:val="both"/>
        <w:rPr>
          <w:rFonts w:ascii="Arial" w:hAnsi="Arial" w:cs="Arial"/>
        </w:rPr>
      </w:pPr>
    </w:p>
    <w:p w14:paraId="734609ED" w14:textId="2429367D" w:rsidR="009F7C0E" w:rsidRDefault="009F7C0E" w:rsidP="008442F3">
      <w:pPr>
        <w:spacing w:line="480" w:lineRule="auto"/>
        <w:jc w:val="center"/>
        <w:rPr>
          <w:ins w:id="335" w:author="Micah Freedman" w:date="2022-03-10T14:33:00Z"/>
          <w:rFonts w:ascii="Arial" w:hAnsi="Arial" w:cs="Arial"/>
          <w:b/>
          <w:bCs/>
        </w:rPr>
      </w:pPr>
      <w:r w:rsidRPr="00E40EFC">
        <w:rPr>
          <w:rFonts w:ascii="Arial" w:hAnsi="Arial" w:cs="Arial"/>
          <w:b/>
          <w:bCs/>
        </w:rPr>
        <w:t>Results</w:t>
      </w:r>
    </w:p>
    <w:p w14:paraId="5C1C283C" w14:textId="77777777" w:rsidR="0085278B" w:rsidRDefault="0085278B" w:rsidP="008442F3">
      <w:pPr>
        <w:spacing w:line="480" w:lineRule="auto"/>
        <w:jc w:val="center"/>
        <w:rPr>
          <w:ins w:id="336" w:author="Micah Freedman" w:date="2022-03-10T14:31:00Z"/>
          <w:rFonts w:ascii="Arial" w:hAnsi="Arial" w:cs="Arial"/>
          <w:b/>
          <w:bCs/>
        </w:rPr>
      </w:pPr>
    </w:p>
    <w:p w14:paraId="6433D22B" w14:textId="694779EC" w:rsidR="0085278B" w:rsidDel="0085278B" w:rsidRDefault="0085278B" w:rsidP="0085278B">
      <w:pPr>
        <w:spacing w:line="480" w:lineRule="auto"/>
        <w:jc w:val="center"/>
        <w:rPr>
          <w:del w:id="337" w:author="Micah Freedman" w:date="2022-03-10T14:32:00Z"/>
          <w:rFonts w:ascii="Arial" w:hAnsi="Arial" w:cs="Arial"/>
          <w:i/>
          <w:iCs/>
        </w:rPr>
      </w:pPr>
      <w:ins w:id="338" w:author="Micah Freedman" w:date="2022-03-10T14:31:00Z">
        <w:r w:rsidRPr="0085278B">
          <w:rPr>
            <w:rFonts w:ascii="Arial" w:hAnsi="Arial" w:cs="Arial"/>
            <w:i/>
            <w:iCs/>
            <w:rPrChange w:id="339" w:author="Micah Freedman" w:date="2022-03-10T14:32:00Z">
              <w:rPr>
                <w:rFonts w:ascii="Arial" w:hAnsi="Arial" w:cs="Arial"/>
                <w:b/>
                <w:bCs/>
              </w:rPr>
            </w:rPrChange>
          </w:rPr>
          <w:t xml:space="preserve">Overall patterns of variation in </w:t>
        </w:r>
      </w:ins>
      <w:ins w:id="340" w:author="Micah Freedman" w:date="2022-03-10T14:32:00Z">
        <w:r w:rsidRPr="0085278B">
          <w:rPr>
            <w:rFonts w:ascii="Arial" w:hAnsi="Arial" w:cs="Arial"/>
            <w:i/>
            <w:iCs/>
            <w:rPrChange w:id="341" w:author="Micah Freedman" w:date="2022-03-10T14:32:00Z">
              <w:rPr>
                <w:rFonts w:ascii="Arial" w:hAnsi="Arial" w:cs="Arial"/>
                <w:b/>
                <w:bCs/>
              </w:rPr>
            </w:rPrChange>
          </w:rPr>
          <w:t>milkweed and monarch cardenolide</w:t>
        </w:r>
      </w:ins>
      <w:ins w:id="342" w:author="Micah Freedman" w:date="2022-03-10T14:33:00Z">
        <w:r>
          <w:rPr>
            <w:rFonts w:ascii="Arial" w:hAnsi="Arial" w:cs="Arial"/>
            <w:i/>
            <w:iCs/>
          </w:rPr>
          <w:t>s</w:t>
        </w:r>
      </w:ins>
    </w:p>
    <w:p w14:paraId="216DD069" w14:textId="77777777" w:rsidR="0085278B" w:rsidRPr="0085278B" w:rsidRDefault="0085278B" w:rsidP="008442F3">
      <w:pPr>
        <w:spacing w:line="480" w:lineRule="auto"/>
        <w:jc w:val="center"/>
        <w:rPr>
          <w:ins w:id="343" w:author="Micah Freedman" w:date="2022-03-10T14:33:00Z"/>
          <w:rFonts w:ascii="Arial" w:hAnsi="Arial" w:cs="Arial"/>
          <w:i/>
          <w:iCs/>
          <w:rPrChange w:id="344" w:author="Micah Freedman" w:date="2022-03-10T14:32:00Z">
            <w:rPr>
              <w:ins w:id="345" w:author="Micah Freedman" w:date="2022-03-10T14:33:00Z"/>
              <w:rFonts w:ascii="Arial" w:hAnsi="Arial" w:cs="Arial"/>
              <w:b/>
              <w:bCs/>
            </w:rPr>
          </w:rPrChange>
        </w:rPr>
      </w:pPr>
    </w:p>
    <w:p w14:paraId="5D1B089B" w14:textId="71261193" w:rsidR="008B5BDC" w:rsidRPr="00771517" w:rsidRDefault="008B5BDC">
      <w:pPr>
        <w:spacing w:line="480" w:lineRule="auto"/>
        <w:jc w:val="center"/>
        <w:rPr>
          <w:rFonts w:ascii="Arial" w:hAnsi="Arial" w:cs="Arial"/>
        </w:rPr>
        <w:pPrChange w:id="346" w:author="Micah Freedman" w:date="2022-03-10T14:32:00Z">
          <w:pPr>
            <w:spacing w:line="480" w:lineRule="auto"/>
            <w:jc w:val="both"/>
          </w:pPr>
        </w:pPrChange>
      </w:pPr>
    </w:p>
    <w:p w14:paraId="74D088AC" w14:textId="78A5F4ED" w:rsidR="0031649A" w:rsidRDefault="008B5BDC" w:rsidP="008442F3">
      <w:pPr>
        <w:spacing w:line="480" w:lineRule="auto"/>
        <w:jc w:val="both"/>
        <w:rPr>
          <w:rFonts w:ascii="Arial" w:hAnsi="Arial" w:cs="Arial"/>
        </w:rPr>
      </w:pPr>
      <w:r w:rsidRPr="00771517">
        <w:rPr>
          <w:rFonts w:ascii="Arial" w:hAnsi="Arial" w:cs="Arial"/>
        </w:rPr>
        <w:tab/>
        <w:t>Milkweed species varied greatly in their</w:t>
      </w:r>
      <w:r w:rsidR="001D0B43" w:rsidRPr="00771517">
        <w:rPr>
          <w:rFonts w:ascii="Arial" w:hAnsi="Arial" w:cs="Arial"/>
        </w:rPr>
        <w:t xml:space="preserve"> cardenolide composition (Figure 2</w:t>
      </w:r>
      <w:r w:rsidR="00521FFA">
        <w:rPr>
          <w:rFonts w:ascii="Arial" w:hAnsi="Arial" w:cs="Arial"/>
        </w:rPr>
        <w:t>A, 2</w:t>
      </w:r>
      <w:r w:rsidR="001D0B43" w:rsidRPr="00771517">
        <w:rPr>
          <w:rFonts w:ascii="Arial" w:hAnsi="Arial" w:cs="Arial"/>
        </w:rPr>
        <w:t>B) as well as their</w:t>
      </w:r>
      <w:r w:rsidRPr="00771517">
        <w:rPr>
          <w:rFonts w:ascii="Arial" w:hAnsi="Arial" w:cs="Arial"/>
        </w:rPr>
        <w:t xml:space="preserve"> </w:t>
      </w:r>
      <w:r w:rsidR="00636458" w:rsidRPr="00771517">
        <w:rPr>
          <w:rFonts w:ascii="Arial" w:hAnsi="Arial" w:cs="Arial"/>
        </w:rPr>
        <w:t xml:space="preserve">average </w:t>
      </w:r>
      <w:r w:rsidRPr="00771517">
        <w:rPr>
          <w:rFonts w:ascii="Arial" w:hAnsi="Arial" w:cs="Arial"/>
        </w:rPr>
        <w:t xml:space="preserve">cardenolide concentration, ranging from as low as </w:t>
      </w:r>
      <w:r w:rsidR="00636458" w:rsidRPr="00771517">
        <w:rPr>
          <w:rFonts w:ascii="Arial" w:hAnsi="Arial" w:cs="Arial"/>
        </w:rPr>
        <w:t>0.11</w:t>
      </w:r>
      <w:r w:rsidR="001D0B43" w:rsidRPr="00771517">
        <w:rPr>
          <w:rFonts w:ascii="Arial" w:hAnsi="Arial" w:cs="Arial"/>
        </w:rPr>
        <w:t xml:space="preserve"> ± 0.03</w:t>
      </w:r>
      <w:r w:rsidR="00636458" w:rsidRPr="00771517">
        <w:rPr>
          <w:rFonts w:ascii="Arial" w:hAnsi="Arial" w:cs="Arial"/>
        </w:rPr>
        <w:t xml:space="preserve"> mg/g (</w:t>
      </w:r>
      <w:r w:rsidR="00636458" w:rsidRPr="00771517">
        <w:rPr>
          <w:rFonts w:ascii="Arial" w:hAnsi="Arial" w:cs="Arial"/>
          <w:i/>
          <w:iCs/>
        </w:rPr>
        <w:t>A. incarnata</w:t>
      </w:r>
      <w:r w:rsidR="00636458" w:rsidRPr="00771517">
        <w:rPr>
          <w:rFonts w:ascii="Arial" w:hAnsi="Arial" w:cs="Arial"/>
        </w:rPr>
        <w:t>)</w:t>
      </w:r>
      <w:r w:rsidRPr="00771517">
        <w:rPr>
          <w:rFonts w:ascii="Arial" w:hAnsi="Arial" w:cs="Arial"/>
        </w:rPr>
        <w:t xml:space="preserve"> to as high as </w:t>
      </w:r>
      <w:r w:rsidR="00636458" w:rsidRPr="00771517">
        <w:rPr>
          <w:rFonts w:ascii="Arial" w:hAnsi="Arial" w:cs="Arial"/>
        </w:rPr>
        <w:t>7.86</w:t>
      </w:r>
      <w:r w:rsidR="001D0B43" w:rsidRPr="00771517">
        <w:rPr>
          <w:rFonts w:ascii="Arial" w:hAnsi="Arial" w:cs="Arial"/>
        </w:rPr>
        <w:t xml:space="preserve"> ± 0.66</w:t>
      </w:r>
      <w:r w:rsidR="00636458" w:rsidRPr="00771517">
        <w:rPr>
          <w:rFonts w:ascii="Arial" w:hAnsi="Arial" w:cs="Arial"/>
        </w:rPr>
        <w:t xml:space="preserve"> mg/g (</w:t>
      </w:r>
      <w:r w:rsidR="00636458" w:rsidRPr="00771517">
        <w:rPr>
          <w:rFonts w:ascii="Arial" w:hAnsi="Arial" w:cs="Arial"/>
          <w:i/>
          <w:iCs/>
        </w:rPr>
        <w:t>A. curassavica</w:t>
      </w:r>
      <w:r w:rsidR="00636458" w:rsidRPr="00771517">
        <w:rPr>
          <w:rFonts w:ascii="Arial" w:hAnsi="Arial" w:cs="Arial"/>
        </w:rPr>
        <w:t>)</w:t>
      </w:r>
      <w:r w:rsidRPr="00771517">
        <w:rPr>
          <w:rFonts w:ascii="Arial" w:hAnsi="Arial" w:cs="Arial"/>
        </w:rPr>
        <w:t xml:space="preserve">. Monarchs, regardless of population of origin, had the highest levels of </w:t>
      </w:r>
      <w:r w:rsidR="00636458" w:rsidRPr="00771517">
        <w:rPr>
          <w:rFonts w:ascii="Arial" w:hAnsi="Arial" w:cs="Arial"/>
        </w:rPr>
        <w:t>sequestered cardenolides</w:t>
      </w:r>
      <w:r w:rsidRPr="00771517">
        <w:rPr>
          <w:rFonts w:ascii="Arial" w:hAnsi="Arial" w:cs="Arial"/>
        </w:rPr>
        <w:t xml:space="preserve"> on </w:t>
      </w:r>
      <w:r w:rsidRPr="00771517">
        <w:rPr>
          <w:rFonts w:ascii="Arial" w:hAnsi="Arial" w:cs="Arial"/>
          <w:i/>
          <w:iCs/>
        </w:rPr>
        <w:t>A. curassavica</w:t>
      </w:r>
      <w:r w:rsidR="00636458" w:rsidRPr="00771517">
        <w:rPr>
          <w:rFonts w:ascii="Arial" w:hAnsi="Arial" w:cs="Arial"/>
        </w:rPr>
        <w:t xml:space="preserve"> (12.11</w:t>
      </w:r>
      <w:r w:rsidR="001D0B43" w:rsidRPr="00771517">
        <w:rPr>
          <w:rFonts w:ascii="Arial" w:hAnsi="Arial" w:cs="Arial"/>
        </w:rPr>
        <w:t xml:space="preserve"> ± 0.53</w:t>
      </w:r>
      <w:r w:rsidR="00636458" w:rsidRPr="00771517">
        <w:rPr>
          <w:rFonts w:ascii="Arial" w:hAnsi="Arial" w:cs="Arial"/>
        </w:rPr>
        <w:t xml:space="preserve"> mg/g) and the lowest on </w:t>
      </w:r>
      <w:r w:rsidR="001D0B43" w:rsidRPr="00771517">
        <w:rPr>
          <w:rFonts w:ascii="Arial" w:hAnsi="Arial" w:cs="Arial"/>
          <w:i/>
          <w:iCs/>
        </w:rPr>
        <w:t>A. fascicularis</w:t>
      </w:r>
      <w:r w:rsidR="001D0B43" w:rsidRPr="00771517">
        <w:rPr>
          <w:rFonts w:ascii="Arial" w:hAnsi="Arial" w:cs="Arial"/>
        </w:rPr>
        <w:t xml:space="preserve"> (0.31 ± 0.03 mg/g)</w:t>
      </w:r>
      <w:r w:rsidR="00521FFA">
        <w:rPr>
          <w:rFonts w:ascii="Arial" w:hAnsi="Arial" w:cs="Arial"/>
        </w:rPr>
        <w:t xml:space="preserve"> (Figure 3)</w:t>
      </w:r>
      <w:r w:rsidR="001D0B43" w:rsidRPr="00771517">
        <w:rPr>
          <w:rFonts w:ascii="Arial" w:hAnsi="Arial" w:cs="Arial"/>
        </w:rPr>
        <w:t>. S</w:t>
      </w:r>
      <w:r w:rsidRPr="00771517">
        <w:rPr>
          <w:rFonts w:ascii="Arial" w:hAnsi="Arial" w:cs="Arial"/>
        </w:rPr>
        <w:t xml:space="preserve">equestration </w:t>
      </w:r>
      <w:del w:id="347" w:author="Micah Freedman" w:date="2022-03-10T15:15:00Z">
        <w:r w:rsidRPr="00771517" w:rsidDel="0007049B">
          <w:rPr>
            <w:rFonts w:ascii="Arial" w:hAnsi="Arial" w:cs="Arial"/>
          </w:rPr>
          <w:delText xml:space="preserve">efficiency </w:delText>
        </w:r>
      </w:del>
      <w:r w:rsidR="00E647A5">
        <w:rPr>
          <w:rFonts w:ascii="Arial" w:hAnsi="Arial" w:cs="Arial"/>
        </w:rPr>
        <w:t>varied</w:t>
      </w:r>
      <w:r w:rsidR="00E647A5" w:rsidRPr="00771517">
        <w:rPr>
          <w:rFonts w:ascii="Arial" w:hAnsi="Arial" w:cs="Arial"/>
        </w:rPr>
        <w:t xml:space="preserve"> </w:t>
      </w:r>
      <w:r w:rsidRPr="00771517">
        <w:rPr>
          <w:rFonts w:ascii="Arial" w:hAnsi="Arial" w:cs="Arial"/>
        </w:rPr>
        <w:t xml:space="preserve">strongly </w:t>
      </w:r>
      <w:r w:rsidR="00E647A5">
        <w:rPr>
          <w:rFonts w:ascii="Arial" w:hAnsi="Arial" w:cs="Arial"/>
        </w:rPr>
        <w:t>across</w:t>
      </w:r>
      <w:r w:rsidRPr="00771517">
        <w:rPr>
          <w:rFonts w:ascii="Arial" w:hAnsi="Arial" w:cs="Arial"/>
        </w:rPr>
        <w:t xml:space="preserve"> milkweed species</w:t>
      </w:r>
      <w:r w:rsidR="001D0B43" w:rsidRPr="00771517">
        <w:rPr>
          <w:rFonts w:ascii="Arial" w:hAnsi="Arial" w:cs="Arial"/>
        </w:rPr>
        <w:t>: t</w:t>
      </w:r>
      <w:r w:rsidRPr="00771517">
        <w:rPr>
          <w:rFonts w:ascii="Arial" w:hAnsi="Arial" w:cs="Arial"/>
        </w:rPr>
        <w:t xml:space="preserve">he sequestration ratio was highest in </w:t>
      </w:r>
      <w:r w:rsidRPr="00771517">
        <w:rPr>
          <w:rFonts w:ascii="Arial" w:hAnsi="Arial" w:cs="Arial"/>
          <w:i/>
          <w:iCs/>
        </w:rPr>
        <w:t>A. syriaca</w:t>
      </w:r>
      <w:r w:rsidRPr="00771517">
        <w:rPr>
          <w:rFonts w:ascii="Arial" w:hAnsi="Arial" w:cs="Arial"/>
        </w:rPr>
        <w:t xml:space="preserve"> (</w:t>
      </w:r>
      <w:r w:rsidR="001D0B43" w:rsidRPr="00771517">
        <w:rPr>
          <w:rFonts w:ascii="Arial" w:hAnsi="Arial" w:cs="Arial"/>
        </w:rPr>
        <w:t>12.78</w:t>
      </w:r>
      <w:r w:rsidRPr="00771517">
        <w:rPr>
          <w:rFonts w:ascii="Arial" w:hAnsi="Arial" w:cs="Arial"/>
        </w:rPr>
        <w:t xml:space="preserve">) and lowest in </w:t>
      </w:r>
      <w:r w:rsidRPr="00771517">
        <w:rPr>
          <w:rFonts w:ascii="Arial" w:hAnsi="Arial" w:cs="Arial"/>
          <w:i/>
          <w:iCs/>
        </w:rPr>
        <w:t>G. physocarpus</w:t>
      </w:r>
      <w:r w:rsidRPr="00771517">
        <w:rPr>
          <w:rFonts w:ascii="Arial" w:hAnsi="Arial" w:cs="Arial"/>
        </w:rPr>
        <w:t xml:space="preserve"> (</w:t>
      </w:r>
      <w:r w:rsidR="001D0B43" w:rsidRPr="00771517">
        <w:rPr>
          <w:rFonts w:ascii="Arial" w:hAnsi="Arial" w:cs="Arial"/>
        </w:rPr>
        <w:t>0.74</w:t>
      </w:r>
      <w:r w:rsidRPr="00771517">
        <w:rPr>
          <w:rFonts w:ascii="Arial" w:hAnsi="Arial" w:cs="Arial"/>
        </w:rPr>
        <w:t>)</w:t>
      </w:r>
      <w:r w:rsidR="002C58AF" w:rsidRPr="00771517">
        <w:rPr>
          <w:rFonts w:ascii="Arial" w:hAnsi="Arial" w:cs="Arial"/>
        </w:rPr>
        <w:t xml:space="preserve"> (</w:t>
      </w:r>
      <w:r w:rsidR="001D0B43" w:rsidRPr="00771517">
        <w:rPr>
          <w:rFonts w:ascii="Arial" w:hAnsi="Arial" w:cs="Arial"/>
        </w:rPr>
        <w:t>Figure 3</w:t>
      </w:r>
      <w:r w:rsidR="002C58AF" w:rsidRPr="00771517">
        <w:rPr>
          <w:rFonts w:ascii="Arial" w:hAnsi="Arial" w:cs="Arial"/>
        </w:rPr>
        <w:t>)</w:t>
      </w:r>
      <w:r w:rsidRPr="00771517">
        <w:rPr>
          <w:rFonts w:ascii="Arial" w:hAnsi="Arial" w:cs="Arial"/>
        </w:rPr>
        <w:t>.</w:t>
      </w:r>
      <w:r w:rsidR="001D0B43" w:rsidRPr="00771517">
        <w:rPr>
          <w:rFonts w:ascii="Arial" w:hAnsi="Arial" w:cs="Arial"/>
        </w:rPr>
        <w:t xml:space="preserve"> The polarity index of sequestered cardenolides also </w:t>
      </w:r>
      <w:r w:rsidR="00E647A5">
        <w:rPr>
          <w:rFonts w:ascii="Arial" w:hAnsi="Arial" w:cs="Arial"/>
        </w:rPr>
        <w:t>varied</w:t>
      </w:r>
      <w:r w:rsidR="00E647A5" w:rsidRPr="00771517">
        <w:rPr>
          <w:rFonts w:ascii="Arial" w:hAnsi="Arial" w:cs="Arial"/>
        </w:rPr>
        <w:t xml:space="preserve"> </w:t>
      </w:r>
      <w:r w:rsidR="001D0B43" w:rsidRPr="00771517">
        <w:rPr>
          <w:rFonts w:ascii="Arial" w:hAnsi="Arial" w:cs="Arial"/>
        </w:rPr>
        <w:t xml:space="preserve">strongly across species: in </w:t>
      </w:r>
      <w:proofErr w:type="gramStart"/>
      <w:r w:rsidR="001D0B43" w:rsidRPr="00771517">
        <w:rPr>
          <w:rFonts w:ascii="Arial" w:hAnsi="Arial" w:cs="Arial"/>
        </w:rPr>
        <w:t xml:space="preserve">general, </w:t>
      </w:r>
      <w:ins w:id="348" w:author="Micah Freedman" w:date="2022-03-22T12:23:00Z">
        <w:r w:rsidR="00012CA6" w:rsidRPr="00771517">
          <w:rPr>
            <w:rFonts w:ascii="Arial" w:hAnsi="Arial" w:cs="Arial"/>
          </w:rPr>
          <w:t xml:space="preserve"> </w:t>
        </w:r>
      </w:ins>
      <w:r w:rsidR="001D0B43" w:rsidRPr="00771517">
        <w:rPr>
          <w:rFonts w:ascii="Arial" w:hAnsi="Arial" w:cs="Arial"/>
        </w:rPr>
        <w:lastRenderedPageBreak/>
        <w:t>monarchs</w:t>
      </w:r>
      <w:proofErr w:type="gramEnd"/>
      <w:r w:rsidR="001D0B43" w:rsidRPr="00771517">
        <w:rPr>
          <w:rFonts w:ascii="Arial" w:hAnsi="Arial" w:cs="Arial"/>
        </w:rPr>
        <w:t xml:space="preserve"> reared on </w:t>
      </w:r>
      <w:r w:rsidR="001D0B43" w:rsidRPr="00771517">
        <w:rPr>
          <w:rFonts w:ascii="Arial" w:hAnsi="Arial" w:cs="Arial"/>
          <w:i/>
          <w:iCs/>
        </w:rPr>
        <w:t>A. syriaca</w:t>
      </w:r>
      <w:r w:rsidR="001D0B43" w:rsidRPr="00771517">
        <w:rPr>
          <w:rFonts w:ascii="Arial" w:hAnsi="Arial" w:cs="Arial"/>
        </w:rPr>
        <w:t xml:space="preserve"> and </w:t>
      </w:r>
      <w:r w:rsidR="001D0B43" w:rsidRPr="00771517">
        <w:rPr>
          <w:rFonts w:ascii="Arial" w:hAnsi="Arial" w:cs="Arial"/>
          <w:i/>
          <w:iCs/>
        </w:rPr>
        <w:t>A. speciosa</w:t>
      </w:r>
      <w:r w:rsidR="001D0B43" w:rsidRPr="00771517">
        <w:rPr>
          <w:rFonts w:ascii="Arial" w:hAnsi="Arial" w:cs="Arial"/>
        </w:rPr>
        <w:t xml:space="preserve"> sequestered a high proportion of polar cardenolides, while the subset of sequestered cardenolides on other species was </w:t>
      </w:r>
      <w:r w:rsidR="001D0B43" w:rsidRPr="00974A0F">
        <w:rPr>
          <w:rFonts w:ascii="Arial" w:hAnsi="Arial" w:cs="Arial"/>
        </w:rPr>
        <w:t xml:space="preserve">predominantly </w:t>
      </w:r>
      <w:r w:rsidR="001B27EC">
        <w:rPr>
          <w:rFonts w:ascii="Arial" w:hAnsi="Arial" w:cs="Arial"/>
        </w:rPr>
        <w:t>compounds with low to intermediate polarity</w:t>
      </w:r>
      <w:r w:rsidR="001D0B43" w:rsidRPr="00974A0F">
        <w:rPr>
          <w:rFonts w:ascii="Arial" w:hAnsi="Arial" w:cs="Arial"/>
        </w:rPr>
        <w:t xml:space="preserve"> (</w:t>
      </w:r>
      <w:r w:rsidR="001B27EC">
        <w:rPr>
          <w:rFonts w:ascii="Arial" w:hAnsi="Arial" w:cs="Arial"/>
        </w:rPr>
        <w:t>Fig</w:t>
      </w:r>
      <w:r w:rsidR="000E1F37">
        <w:rPr>
          <w:rFonts w:ascii="Arial" w:hAnsi="Arial" w:cs="Arial"/>
        </w:rPr>
        <w:t>ure</w:t>
      </w:r>
      <w:r w:rsidR="001B27EC">
        <w:rPr>
          <w:rFonts w:ascii="Arial" w:hAnsi="Arial" w:cs="Arial"/>
        </w:rPr>
        <w:t xml:space="preserve"> 2A, </w:t>
      </w:r>
      <w:r w:rsidR="001D0B43" w:rsidRPr="00974A0F">
        <w:rPr>
          <w:rFonts w:ascii="Arial" w:hAnsi="Arial" w:cs="Arial"/>
        </w:rPr>
        <w:t xml:space="preserve">2C). </w:t>
      </w:r>
    </w:p>
    <w:p w14:paraId="22E5E974" w14:textId="221A5D0A" w:rsidR="00454C6A" w:rsidRDefault="00012CA6" w:rsidP="00012CA6">
      <w:pPr>
        <w:spacing w:line="480" w:lineRule="auto"/>
        <w:ind w:firstLine="720"/>
        <w:jc w:val="both"/>
        <w:rPr>
          <w:ins w:id="349" w:author="Micah Freedman" w:date="2022-03-10T14:33:00Z"/>
          <w:rFonts w:ascii="Arial" w:hAnsi="Arial" w:cs="Arial"/>
        </w:rPr>
        <w:pPrChange w:id="350" w:author="Micah Freedman" w:date="2022-03-22T12:25:00Z">
          <w:pPr>
            <w:spacing w:line="480" w:lineRule="auto"/>
            <w:jc w:val="both"/>
          </w:pPr>
        </w:pPrChange>
      </w:pPr>
      <w:ins w:id="351" w:author="Micah Freedman" w:date="2022-03-22T12:23:00Z">
        <w:r>
          <w:rPr>
            <w:rFonts w:ascii="Arial" w:hAnsi="Arial" w:cs="Arial"/>
            <w:noProof/>
          </w:rPr>
          <mc:AlternateContent>
            <mc:Choice Requires="wpg">
              <w:drawing>
                <wp:anchor distT="0" distB="0" distL="114300" distR="114300" simplePos="0" relativeHeight="251666432" behindDoc="0" locked="0" layoutInCell="1" allowOverlap="1" wp14:anchorId="3D048C82" wp14:editId="61C372F0">
                  <wp:simplePos x="0" y="0"/>
                  <wp:positionH relativeFrom="column">
                    <wp:posOffset>0</wp:posOffset>
                  </wp:positionH>
                  <wp:positionV relativeFrom="paragraph">
                    <wp:posOffset>1040765</wp:posOffset>
                  </wp:positionV>
                  <wp:extent cx="5943600" cy="6126479"/>
                  <wp:effectExtent l="0" t="0" r="12700" b="8255"/>
                  <wp:wrapSquare wrapText="bothSides"/>
                  <wp:docPr id="27" name="Group 27"/>
                  <wp:cNvGraphicFramePr/>
                  <a:graphic xmlns:a="http://schemas.openxmlformats.org/drawingml/2006/main">
                    <a:graphicData uri="http://schemas.microsoft.com/office/word/2010/wordprocessingGroup">
                      <wpg:wgp>
                        <wpg:cNvGrpSpPr/>
                        <wpg:grpSpPr>
                          <a:xfrm>
                            <a:off x="0" y="0"/>
                            <a:ext cx="5943600" cy="6126479"/>
                            <a:chOff x="0" y="0"/>
                            <a:chExt cx="5943600" cy="6126479"/>
                          </a:xfrm>
                        </wpg:grpSpPr>
                        <wps:wsp>
                          <wps:cNvPr id="28" name="Text Box 28"/>
                          <wps:cNvSpPr txBox="1"/>
                          <wps:spPr>
                            <a:xfrm>
                              <a:off x="0" y="3526971"/>
                              <a:ext cx="5943600" cy="2599508"/>
                            </a:xfrm>
                            <a:prstGeom prst="rect">
                              <a:avLst/>
                            </a:prstGeom>
                            <a:solidFill>
                              <a:schemeClr val="lt1"/>
                            </a:solidFill>
                            <a:ln w="6350">
                              <a:solidFill>
                                <a:prstClr val="black"/>
                              </a:solidFill>
                            </a:ln>
                          </wps:spPr>
                          <wps:txbx>
                            <w:txbxContent>
                              <w:p w14:paraId="6A4BC13F" w14:textId="77777777" w:rsidR="00012CA6" w:rsidRPr="000B71FA" w:rsidRDefault="00012CA6" w:rsidP="00012CA6">
                                <w:pPr>
                                  <w:rPr>
                                    <w:rFonts w:ascii="Arial" w:hAnsi="Arial" w:cs="Arial"/>
                                  </w:rPr>
                                  <w:pPrChange w:id="352" w:author="Micah Freedman" w:date="2022-03-22T11:42:00Z">
                                    <w:pPr>
                                      <w:jc w:val="both"/>
                                    </w:pPr>
                                  </w:pPrChange>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77417A01" w14:textId="77777777" w:rsidR="00012CA6" w:rsidRPr="000B71FA" w:rsidRDefault="00012CA6" w:rsidP="00012CA6">
                                <w:pPr>
                                  <w:rPr>
                                    <w:rFonts w:ascii="Arial" w:hAnsi="Arial" w:cs="Arial"/>
                                  </w:rPr>
                                  <w:pPrChange w:id="353" w:author="Micah Freedman" w:date="2022-03-22T11:42:00Z">
                                    <w:pPr>
                                      <w:jc w:val="both"/>
                                    </w:pPr>
                                  </w:pPrChange>
                                </w:pPr>
                                <w:r w:rsidRPr="000B71FA">
                                  <w:rPr>
                                    <w:rFonts w:ascii="Arial" w:hAnsi="Arial" w:cs="Arial"/>
                                  </w:rPr>
                                  <w:t>monarch wings. Each panel reflects a butterfly from one of the six milkweed species</w:t>
                                </w:r>
                              </w:p>
                              <w:p w14:paraId="25F27CB0" w14:textId="77777777" w:rsidR="00012CA6" w:rsidRPr="000B71FA" w:rsidRDefault="00012CA6" w:rsidP="00012CA6">
                                <w:pPr>
                                  <w:rPr>
                                    <w:rFonts w:ascii="Arial" w:hAnsi="Arial" w:cs="Arial"/>
                                  </w:rPr>
                                  <w:pPrChange w:id="354" w:author="Micah Freedman" w:date="2022-03-22T11:42:00Z">
                                    <w:pPr>
                                      <w:jc w:val="both"/>
                                    </w:pPr>
                                  </w:pPrChange>
                                </w:pPr>
                                <w:r w:rsidRPr="000B71FA">
                                  <w:rPr>
                                    <w:rFonts w:ascii="Arial" w:hAnsi="Arial" w:cs="Arial"/>
                                  </w:rPr>
                                  <w:t>used during rearing. Retention times correspond to compound polarity, with more</w:t>
                                </w:r>
                              </w:p>
                              <w:p w14:paraId="62A63D62" w14:textId="77777777" w:rsidR="00012CA6" w:rsidRPr="000B71FA" w:rsidRDefault="00012CA6" w:rsidP="00012CA6">
                                <w:pPr>
                                  <w:jc w:val="both"/>
                                  <w:rPr>
                                    <w:rFonts w:ascii="Arial" w:hAnsi="Arial" w:cs="Arial"/>
                                  </w:rPr>
                                </w:pPr>
                                <w:r w:rsidRPr="000B71FA">
                                  <w:rPr>
                                    <w:rFonts w:ascii="Arial" w:hAnsi="Arial" w:cs="Arial"/>
                                  </w:rPr>
                                  <w:t xml:space="preserve">polar compound eluting first and less polar compounds eluting last. </w:t>
                                </w:r>
                                <w:del w:id="355" w:author="Micah Freedman" w:date="2022-03-21T23:12:00Z">
                                  <w:r w:rsidDel="00EC7DEA">
                                    <w:rPr>
                                      <w:rFonts w:ascii="Arial" w:hAnsi="Arial" w:cs="Arial"/>
                                    </w:rPr>
                                    <w:delText>Compounds with red numbering</w:delText>
                                  </w:r>
                                </w:del>
                                <w:ins w:id="356" w:author="Micah Freedman" w:date="2022-03-21T23:12:00Z">
                                  <w:r>
                                    <w:rPr>
                                      <w:rFonts w:ascii="Arial" w:hAnsi="Arial" w:cs="Arial"/>
                                    </w:rPr>
                                    <w:t>Numbered peaks</w:t>
                                  </w:r>
                                </w:ins>
                                <w:r>
                                  <w:rPr>
                                    <w:rFonts w:ascii="Arial" w:hAnsi="Arial" w:cs="Arial"/>
                                  </w:rPr>
                                  <w:t xml:space="preserve">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E8DC374" w14:textId="77777777" w:rsidR="00012CA6" w:rsidRPr="000B71FA" w:rsidRDefault="00012CA6" w:rsidP="00012CA6">
                                <w:pPr>
                                  <w:rPr>
                                    <w:rFonts w:ascii="Arial" w:hAnsi="Arial" w:cs="Arial"/>
                                  </w:rPr>
                                  <w:pPrChange w:id="357" w:author="Micah Freedman" w:date="2022-03-22T11:42:00Z">
                                    <w:pPr>
                                      <w:jc w:val="both"/>
                                    </w:pPr>
                                  </w:pPrChange>
                                </w:pPr>
                                <w:r w:rsidRPr="000B71FA">
                                  <w:rPr>
                                    <w:rFonts w:ascii="Arial" w:hAnsi="Arial" w:cs="Arial"/>
                                  </w:rPr>
                                  <w:t>(</w:t>
                                </w:r>
                                <w:proofErr w:type="gramStart"/>
                                <w:r w:rsidRPr="000B71FA">
                                  <w:rPr>
                                    <w:rFonts w:ascii="Arial" w:hAnsi="Arial" w:cs="Arial"/>
                                  </w:rPr>
                                  <w:t>digitoxin</w:t>
                                </w:r>
                                <w:proofErr w:type="gramEnd"/>
                                <w:r w:rsidRPr="000B71FA">
                                  <w:rPr>
                                    <w:rFonts w:ascii="Arial" w:hAnsi="Arial" w:cs="Arial"/>
                                  </w:rPr>
                                  <w:t xml:space="preserve"> – 0.15 mg/mL), which elutes around 10.8 minutes and was generally the</w:t>
                                </w:r>
                              </w:p>
                              <w:p w14:paraId="3F8FED5E" w14:textId="77777777" w:rsidR="00012CA6" w:rsidRPr="000B71FA" w:rsidRDefault="00012CA6" w:rsidP="00012CA6">
                                <w:pPr>
                                  <w:rPr>
                                    <w:rFonts w:ascii="Arial" w:hAnsi="Arial" w:cs="Arial"/>
                                  </w:rPr>
                                  <w:pPrChange w:id="358" w:author="Micah Freedman" w:date="2022-03-22T11:42:00Z">
                                    <w:pPr>
                                      <w:jc w:val="both"/>
                                    </w:pPr>
                                  </w:pPrChange>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0F91F9C8" w14:textId="77777777" w:rsidR="00012CA6" w:rsidRPr="009F1790" w:rsidRDefault="00012CA6" w:rsidP="00012CA6">
                                <w:pPr>
                                  <w:rPr>
                                    <w:rFonts w:ascii="Arial" w:hAnsi="Arial" w:cs="Arial"/>
                                    <w:i/>
                                    <w:iCs/>
                                  </w:rPr>
                                  <w:pPrChange w:id="359" w:author="Micah Freedman" w:date="2022-03-22T11:42:00Z">
                                    <w:pPr>
                                      <w:jc w:val="both"/>
                                    </w:pPr>
                                  </w:pPrChange>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6E281DD5" w14:textId="77777777" w:rsidR="00012CA6" w:rsidRPr="000B71FA" w:rsidDel="000805BE" w:rsidRDefault="00012CA6" w:rsidP="00012CA6">
                                <w:pPr>
                                  <w:rPr>
                                    <w:del w:id="360" w:author="Micah Freedman" w:date="2022-03-22T11:42:00Z"/>
                                    <w:rFonts w:ascii="Arial" w:hAnsi="Arial" w:cs="Arial"/>
                                  </w:rPr>
                                  <w:pPrChange w:id="361" w:author="Micah Freedman" w:date="2022-03-22T11:42:00Z">
                                    <w:pPr>
                                      <w:jc w:val="both"/>
                                    </w:pPr>
                                  </w:pPrChange>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ins w:id="362" w:author="Micah Freedman" w:date="2022-03-22T11:42:00Z">
                                  <w:r>
                                    <w:rPr>
                                      <w:rFonts w:ascii="Arial" w:hAnsi="Arial" w:cs="Arial"/>
                                    </w:rPr>
                                    <w:t xml:space="preserve"> </w:t>
                                  </w:r>
                                </w:ins>
                              </w:p>
                              <w:p w14:paraId="140D6CB7" w14:textId="77777777" w:rsidR="00012CA6" w:rsidRPr="000B71FA" w:rsidDel="000805BE" w:rsidRDefault="00012CA6" w:rsidP="00012CA6">
                                <w:pPr>
                                  <w:rPr>
                                    <w:del w:id="363" w:author="Micah Freedman" w:date="2022-03-22T11:43:00Z"/>
                                    <w:rFonts w:ascii="Arial" w:hAnsi="Arial" w:cs="Arial"/>
                                  </w:rPr>
                                  <w:pPrChange w:id="364" w:author="Micah Freedman" w:date="2022-03-22T11:42:00Z">
                                    <w:pPr>
                                      <w:jc w:val="both"/>
                                    </w:pPr>
                                  </w:pPrChange>
                                </w:pPr>
                                <w:r w:rsidRPr="000B71FA">
                                  <w:rPr>
                                    <w:rFonts w:ascii="Arial" w:hAnsi="Arial" w:cs="Arial"/>
                                  </w:rPr>
                                  <w:t>cardenolides in monarch wings. Here, values closer to 1 correspond to sequestration</w:t>
                                </w:r>
                                <w:ins w:id="365" w:author="Micah Freedman" w:date="2022-03-22T11:43:00Z">
                                  <w:r>
                                    <w:rPr>
                                      <w:rFonts w:ascii="Arial" w:hAnsi="Arial" w:cs="Arial"/>
                                    </w:rPr>
                                    <w:t xml:space="preserve"> </w:t>
                                  </w:r>
                                </w:ins>
                              </w:p>
                              <w:p w14:paraId="62107787" w14:textId="77777777" w:rsidR="00012CA6" w:rsidRPr="000B71FA" w:rsidDel="000805BE" w:rsidRDefault="00012CA6" w:rsidP="00012CA6">
                                <w:pPr>
                                  <w:rPr>
                                    <w:del w:id="366" w:author="Micah Freedman" w:date="2022-03-22T11:43:00Z"/>
                                    <w:rFonts w:ascii="Arial" w:hAnsi="Arial" w:cs="Arial"/>
                                  </w:rPr>
                                  <w:pPrChange w:id="367" w:author="Micah Freedman" w:date="2022-03-22T11:42:00Z">
                                    <w:pPr>
                                      <w:jc w:val="both"/>
                                    </w:pPr>
                                  </w:pPrChange>
                                </w:pPr>
                                <w:r w:rsidRPr="000B71FA">
                                  <w:rPr>
                                    <w:rFonts w:ascii="Arial" w:hAnsi="Arial" w:cs="Arial"/>
                                  </w:rPr>
                                  <w:t>profiles biased towards polar compounds. Note the high polarity indices for monarchs</w:t>
                                </w:r>
                                <w:ins w:id="368" w:author="Micah Freedman" w:date="2022-03-22T11:43:00Z">
                                  <w:r>
                                    <w:rPr>
                                      <w:rFonts w:ascii="Arial" w:hAnsi="Arial" w:cs="Arial"/>
                                    </w:rPr>
                                    <w:t xml:space="preserve"> </w:t>
                                  </w:r>
                                </w:ins>
                              </w:p>
                              <w:p w14:paraId="2CC66816" w14:textId="77777777" w:rsidR="00012CA6" w:rsidRPr="00176D53" w:rsidRDefault="00012CA6" w:rsidP="00012CA6">
                                <w:pPr>
                                  <w:rPr>
                                    <w:rFonts w:ascii="Arial" w:hAnsi="Arial" w:cs="Arial"/>
                                  </w:rPr>
                                  <w:pPrChange w:id="369" w:author="Micah Freedman" w:date="2022-03-22T11:42:00Z">
                                    <w:pPr>
                                      <w:jc w:val="both"/>
                                    </w:pPr>
                                  </w:pPrChange>
                                </w:pP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3D048C82" id="Group 27" o:spid="_x0000_s1030" style="position:absolute;left:0;text-align:left;margin-left:0;margin-top:81.95pt;width:468pt;height:482.4pt;z-index:251666432" coordsize="59436,6126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">
                  <v:shape id="Text Box 28" o:spid="_x0000_s1031" type="#_x0000_t202" style="position:absolute;top:35269;width:59436;height:25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" fillcolor="white [3201]" strokeweight=".5pt">
                    <v:textbox>
                      <w:txbxContent>
                        <w:p w14:paraId="6A4BC13F" w14:textId="77777777" w:rsidR="00012CA6" w:rsidRPr="000B71FA" w:rsidRDefault="00012CA6" w:rsidP="00012CA6">
                          <w:pPr>
                            <w:rPr>
                              <w:rFonts w:ascii="Arial" w:hAnsi="Arial" w:cs="Arial"/>
                            </w:rPr>
                            <w:pPrChange w:id="370" w:author="Micah Freedman" w:date="2022-03-22T11:42:00Z">
                              <w:pPr>
                                <w:jc w:val="both"/>
                              </w:pPr>
                            </w:pPrChange>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77417A01" w14:textId="77777777" w:rsidR="00012CA6" w:rsidRPr="000B71FA" w:rsidRDefault="00012CA6" w:rsidP="00012CA6">
                          <w:pPr>
                            <w:rPr>
                              <w:rFonts w:ascii="Arial" w:hAnsi="Arial" w:cs="Arial"/>
                            </w:rPr>
                            <w:pPrChange w:id="371" w:author="Micah Freedman" w:date="2022-03-22T11:42:00Z">
                              <w:pPr>
                                <w:jc w:val="both"/>
                              </w:pPr>
                            </w:pPrChange>
                          </w:pPr>
                          <w:r w:rsidRPr="000B71FA">
                            <w:rPr>
                              <w:rFonts w:ascii="Arial" w:hAnsi="Arial" w:cs="Arial"/>
                            </w:rPr>
                            <w:t>monarch wings. Each panel reflects a butterfly from one of the six milkweed species</w:t>
                          </w:r>
                        </w:p>
                        <w:p w14:paraId="25F27CB0" w14:textId="77777777" w:rsidR="00012CA6" w:rsidRPr="000B71FA" w:rsidRDefault="00012CA6" w:rsidP="00012CA6">
                          <w:pPr>
                            <w:rPr>
                              <w:rFonts w:ascii="Arial" w:hAnsi="Arial" w:cs="Arial"/>
                            </w:rPr>
                            <w:pPrChange w:id="372" w:author="Micah Freedman" w:date="2022-03-22T11:42:00Z">
                              <w:pPr>
                                <w:jc w:val="both"/>
                              </w:pPr>
                            </w:pPrChange>
                          </w:pPr>
                          <w:r w:rsidRPr="000B71FA">
                            <w:rPr>
                              <w:rFonts w:ascii="Arial" w:hAnsi="Arial" w:cs="Arial"/>
                            </w:rPr>
                            <w:t>used during rearing. Retention times correspond to compound polarity, with more</w:t>
                          </w:r>
                        </w:p>
                        <w:p w14:paraId="62A63D62" w14:textId="77777777" w:rsidR="00012CA6" w:rsidRPr="000B71FA" w:rsidRDefault="00012CA6" w:rsidP="00012CA6">
                          <w:pPr>
                            <w:jc w:val="both"/>
                            <w:rPr>
                              <w:rFonts w:ascii="Arial" w:hAnsi="Arial" w:cs="Arial"/>
                            </w:rPr>
                          </w:pPr>
                          <w:r w:rsidRPr="000B71FA">
                            <w:rPr>
                              <w:rFonts w:ascii="Arial" w:hAnsi="Arial" w:cs="Arial"/>
                            </w:rPr>
                            <w:t xml:space="preserve">polar compound eluting first and less polar compounds eluting last. </w:t>
                          </w:r>
                          <w:del w:id="373" w:author="Micah Freedman" w:date="2022-03-21T23:12:00Z">
                            <w:r w:rsidDel="00EC7DEA">
                              <w:rPr>
                                <w:rFonts w:ascii="Arial" w:hAnsi="Arial" w:cs="Arial"/>
                              </w:rPr>
                              <w:delText>Compounds with red numbering</w:delText>
                            </w:r>
                          </w:del>
                          <w:ins w:id="374" w:author="Micah Freedman" w:date="2022-03-21T23:12:00Z">
                            <w:r>
                              <w:rPr>
                                <w:rFonts w:ascii="Arial" w:hAnsi="Arial" w:cs="Arial"/>
                              </w:rPr>
                              <w:t>Numbered peaks</w:t>
                            </w:r>
                          </w:ins>
                          <w:r>
                            <w:rPr>
                              <w:rFonts w:ascii="Arial" w:hAnsi="Arial" w:cs="Arial"/>
                            </w:rPr>
                            <w:t xml:space="preserve">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E8DC374" w14:textId="77777777" w:rsidR="00012CA6" w:rsidRPr="000B71FA" w:rsidRDefault="00012CA6" w:rsidP="00012CA6">
                          <w:pPr>
                            <w:rPr>
                              <w:rFonts w:ascii="Arial" w:hAnsi="Arial" w:cs="Arial"/>
                            </w:rPr>
                            <w:pPrChange w:id="375" w:author="Micah Freedman" w:date="2022-03-22T11:42:00Z">
                              <w:pPr>
                                <w:jc w:val="both"/>
                              </w:pPr>
                            </w:pPrChange>
                          </w:pPr>
                          <w:r w:rsidRPr="000B71FA">
                            <w:rPr>
                              <w:rFonts w:ascii="Arial" w:hAnsi="Arial" w:cs="Arial"/>
                            </w:rPr>
                            <w:t>(</w:t>
                          </w:r>
                          <w:proofErr w:type="gramStart"/>
                          <w:r w:rsidRPr="000B71FA">
                            <w:rPr>
                              <w:rFonts w:ascii="Arial" w:hAnsi="Arial" w:cs="Arial"/>
                            </w:rPr>
                            <w:t>digitoxin</w:t>
                          </w:r>
                          <w:proofErr w:type="gramEnd"/>
                          <w:r w:rsidRPr="000B71FA">
                            <w:rPr>
                              <w:rFonts w:ascii="Arial" w:hAnsi="Arial" w:cs="Arial"/>
                            </w:rPr>
                            <w:t xml:space="preserve"> – 0.15 mg/mL), which elutes around 10.8 minutes and was generally the</w:t>
                          </w:r>
                        </w:p>
                        <w:p w14:paraId="3F8FED5E" w14:textId="77777777" w:rsidR="00012CA6" w:rsidRPr="000B71FA" w:rsidRDefault="00012CA6" w:rsidP="00012CA6">
                          <w:pPr>
                            <w:rPr>
                              <w:rFonts w:ascii="Arial" w:hAnsi="Arial" w:cs="Arial"/>
                            </w:rPr>
                            <w:pPrChange w:id="376" w:author="Micah Freedman" w:date="2022-03-22T11:42:00Z">
                              <w:pPr>
                                <w:jc w:val="both"/>
                              </w:pPr>
                            </w:pPrChange>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0F91F9C8" w14:textId="77777777" w:rsidR="00012CA6" w:rsidRPr="009F1790" w:rsidRDefault="00012CA6" w:rsidP="00012CA6">
                          <w:pPr>
                            <w:rPr>
                              <w:rFonts w:ascii="Arial" w:hAnsi="Arial" w:cs="Arial"/>
                              <w:i/>
                              <w:iCs/>
                            </w:rPr>
                            <w:pPrChange w:id="377" w:author="Micah Freedman" w:date="2022-03-22T11:42:00Z">
                              <w:pPr>
                                <w:jc w:val="both"/>
                              </w:pPr>
                            </w:pPrChange>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6E281DD5" w14:textId="77777777" w:rsidR="00012CA6" w:rsidRPr="000B71FA" w:rsidDel="000805BE" w:rsidRDefault="00012CA6" w:rsidP="00012CA6">
                          <w:pPr>
                            <w:rPr>
                              <w:del w:id="378" w:author="Micah Freedman" w:date="2022-03-22T11:42:00Z"/>
                              <w:rFonts w:ascii="Arial" w:hAnsi="Arial" w:cs="Arial"/>
                            </w:rPr>
                            <w:pPrChange w:id="379" w:author="Micah Freedman" w:date="2022-03-22T11:42:00Z">
                              <w:pPr>
                                <w:jc w:val="both"/>
                              </w:pPr>
                            </w:pPrChange>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ins w:id="380" w:author="Micah Freedman" w:date="2022-03-22T11:42:00Z">
                            <w:r>
                              <w:rPr>
                                <w:rFonts w:ascii="Arial" w:hAnsi="Arial" w:cs="Arial"/>
                              </w:rPr>
                              <w:t xml:space="preserve"> </w:t>
                            </w:r>
                          </w:ins>
                        </w:p>
                        <w:p w14:paraId="140D6CB7" w14:textId="77777777" w:rsidR="00012CA6" w:rsidRPr="000B71FA" w:rsidDel="000805BE" w:rsidRDefault="00012CA6" w:rsidP="00012CA6">
                          <w:pPr>
                            <w:rPr>
                              <w:del w:id="381" w:author="Micah Freedman" w:date="2022-03-22T11:43:00Z"/>
                              <w:rFonts w:ascii="Arial" w:hAnsi="Arial" w:cs="Arial"/>
                            </w:rPr>
                            <w:pPrChange w:id="382" w:author="Micah Freedman" w:date="2022-03-22T11:42:00Z">
                              <w:pPr>
                                <w:jc w:val="both"/>
                              </w:pPr>
                            </w:pPrChange>
                          </w:pPr>
                          <w:r w:rsidRPr="000B71FA">
                            <w:rPr>
                              <w:rFonts w:ascii="Arial" w:hAnsi="Arial" w:cs="Arial"/>
                            </w:rPr>
                            <w:t>cardenolides in monarch wings. Here, values closer to 1 correspond to sequestration</w:t>
                          </w:r>
                          <w:ins w:id="383" w:author="Micah Freedman" w:date="2022-03-22T11:43:00Z">
                            <w:r>
                              <w:rPr>
                                <w:rFonts w:ascii="Arial" w:hAnsi="Arial" w:cs="Arial"/>
                              </w:rPr>
                              <w:t xml:space="preserve"> </w:t>
                            </w:r>
                          </w:ins>
                        </w:p>
                        <w:p w14:paraId="62107787" w14:textId="77777777" w:rsidR="00012CA6" w:rsidRPr="000B71FA" w:rsidDel="000805BE" w:rsidRDefault="00012CA6" w:rsidP="00012CA6">
                          <w:pPr>
                            <w:rPr>
                              <w:del w:id="384" w:author="Micah Freedman" w:date="2022-03-22T11:43:00Z"/>
                              <w:rFonts w:ascii="Arial" w:hAnsi="Arial" w:cs="Arial"/>
                            </w:rPr>
                            <w:pPrChange w:id="385" w:author="Micah Freedman" w:date="2022-03-22T11:42:00Z">
                              <w:pPr>
                                <w:jc w:val="both"/>
                              </w:pPr>
                            </w:pPrChange>
                          </w:pPr>
                          <w:r w:rsidRPr="000B71FA">
                            <w:rPr>
                              <w:rFonts w:ascii="Arial" w:hAnsi="Arial" w:cs="Arial"/>
                            </w:rPr>
                            <w:t>profiles biased towards polar compounds. Note the high polarity indices for monarchs</w:t>
                          </w:r>
                          <w:ins w:id="386" w:author="Micah Freedman" w:date="2022-03-22T11:43:00Z">
                            <w:r>
                              <w:rPr>
                                <w:rFonts w:ascii="Arial" w:hAnsi="Arial" w:cs="Arial"/>
                              </w:rPr>
                              <w:t xml:space="preserve"> </w:t>
                            </w:r>
                          </w:ins>
                        </w:p>
                        <w:p w14:paraId="2CC66816" w14:textId="77777777" w:rsidR="00012CA6" w:rsidRPr="00176D53" w:rsidRDefault="00012CA6" w:rsidP="00012CA6">
                          <w:pPr>
                            <w:rPr>
                              <w:rFonts w:ascii="Arial" w:hAnsi="Arial" w:cs="Arial"/>
                            </w:rPr>
                            <w:pPrChange w:id="387" w:author="Micah Freedman" w:date="2022-03-22T11:42:00Z">
                              <w:pPr>
                                <w:jc w:val="both"/>
                              </w:pPr>
                            </w:pPrChange>
                          </w:pP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v:textbox>
                  </v:shape>
                  <v:shape id="Picture 29" o:spid="_x0000_s1032"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">
                    <v:imagedata r:id="rId13" o:title=""/>
                  </v:shape>
                  <w10:wrap type="square"/>
                </v:group>
              </w:pict>
            </mc:Fallback>
          </mc:AlternateContent>
        </w:r>
      </w:ins>
      <w:r w:rsidR="001D0B43" w:rsidRPr="00974A0F">
        <w:rPr>
          <w:rFonts w:ascii="Arial" w:hAnsi="Arial" w:cs="Arial"/>
        </w:rPr>
        <w:t xml:space="preserve">Across all milkweed species, the composition of cardenolides </w:t>
      </w:r>
      <w:r w:rsidR="00E40EFC" w:rsidRPr="00974A0F">
        <w:rPr>
          <w:rFonts w:ascii="Arial" w:hAnsi="Arial" w:cs="Arial"/>
        </w:rPr>
        <w:t>present</w:t>
      </w:r>
      <w:r w:rsidR="001D0B43" w:rsidRPr="00974A0F">
        <w:rPr>
          <w:rFonts w:ascii="Arial" w:hAnsi="Arial" w:cs="Arial"/>
        </w:rPr>
        <w:t xml:space="preserve"> in leaves was significantly different from the composition of sequestered cardenolides (Table S</w:t>
      </w:r>
      <w:r w:rsidR="00C43676">
        <w:rPr>
          <w:rFonts w:ascii="Arial" w:hAnsi="Arial" w:cs="Arial"/>
        </w:rPr>
        <w:t>4</w:t>
      </w:r>
      <w:r w:rsidR="001D0B43" w:rsidRPr="00974A0F">
        <w:rPr>
          <w:rFonts w:ascii="Arial" w:hAnsi="Arial" w:cs="Arial"/>
        </w:rPr>
        <w:t>).</w:t>
      </w:r>
      <w:r w:rsidR="00974A0F" w:rsidRPr="00974A0F">
        <w:rPr>
          <w:rFonts w:ascii="Arial" w:hAnsi="Arial" w:cs="Arial"/>
        </w:rPr>
        <w:t xml:space="preserve"> </w:t>
      </w:r>
      <w:r w:rsidR="00D512DD">
        <w:rPr>
          <w:rFonts w:ascii="Arial" w:hAnsi="Arial" w:cs="Arial"/>
        </w:rPr>
        <w:t xml:space="preserve">Calactin, calotropin, and frugoside were present in monarchs reared on </w:t>
      </w:r>
      <w:r w:rsidR="00D512DD" w:rsidRPr="009F1790">
        <w:rPr>
          <w:rFonts w:ascii="Arial" w:hAnsi="Arial" w:cs="Arial"/>
          <w:i/>
          <w:iCs/>
        </w:rPr>
        <w:t>A. curassavica</w:t>
      </w:r>
      <w:r w:rsidR="00D512DD">
        <w:rPr>
          <w:rFonts w:ascii="Arial" w:hAnsi="Arial" w:cs="Arial"/>
        </w:rPr>
        <w:t xml:space="preserve"> </w:t>
      </w:r>
      <w:r w:rsidR="00D512DD">
        <w:rPr>
          <w:rFonts w:ascii="Arial" w:hAnsi="Arial" w:cs="Arial"/>
        </w:rPr>
        <w:lastRenderedPageBreak/>
        <w:t xml:space="preserve">and </w:t>
      </w:r>
      <w:r w:rsidR="00D512DD" w:rsidRPr="009F1790">
        <w:rPr>
          <w:rFonts w:ascii="Arial" w:hAnsi="Arial" w:cs="Arial"/>
          <w:i/>
          <w:iCs/>
        </w:rPr>
        <w:t>G. physocarpus</w:t>
      </w:r>
      <w:r w:rsidR="00E10ECB">
        <w:rPr>
          <w:rFonts w:ascii="Arial" w:hAnsi="Arial" w:cs="Arial"/>
        </w:rPr>
        <w:t>, and together comprised approximately 50% of the total amount sequestered for both species (Table S</w:t>
      </w:r>
      <w:r w:rsidR="00C43676">
        <w:rPr>
          <w:rFonts w:ascii="Arial" w:hAnsi="Arial" w:cs="Arial"/>
        </w:rPr>
        <w:t>5</w:t>
      </w:r>
      <w:r w:rsidR="00E10ECB">
        <w:rPr>
          <w:rFonts w:ascii="Arial" w:hAnsi="Arial" w:cs="Arial"/>
        </w:rPr>
        <w:t xml:space="preserve">). Aspecioside was the predominant compound sequestered from both </w:t>
      </w:r>
      <w:r w:rsidR="00E10ECB" w:rsidRPr="009F1790">
        <w:rPr>
          <w:rFonts w:ascii="Arial" w:hAnsi="Arial" w:cs="Arial"/>
          <w:i/>
          <w:iCs/>
        </w:rPr>
        <w:t>A. syriaca</w:t>
      </w:r>
      <w:r w:rsidR="00E10ECB">
        <w:rPr>
          <w:rFonts w:ascii="Arial" w:hAnsi="Arial" w:cs="Arial"/>
        </w:rPr>
        <w:t xml:space="preserve"> and </w:t>
      </w:r>
      <w:r w:rsidR="00E10ECB" w:rsidRPr="009F1790">
        <w:rPr>
          <w:rFonts w:ascii="Arial" w:hAnsi="Arial" w:cs="Arial"/>
          <w:i/>
          <w:iCs/>
        </w:rPr>
        <w:t>A. speciosa</w:t>
      </w:r>
      <w:r w:rsidR="00E10ECB">
        <w:rPr>
          <w:rFonts w:ascii="Arial" w:hAnsi="Arial" w:cs="Arial"/>
        </w:rPr>
        <w:t xml:space="preserve"> (Table S</w:t>
      </w:r>
      <w:r w:rsidR="00C43676">
        <w:rPr>
          <w:rFonts w:ascii="Arial" w:hAnsi="Arial" w:cs="Arial"/>
        </w:rPr>
        <w:t>5</w:t>
      </w:r>
      <w:r w:rsidR="00E10ECB">
        <w:rPr>
          <w:rFonts w:ascii="Arial" w:hAnsi="Arial" w:cs="Arial"/>
        </w:rPr>
        <w:t>).</w:t>
      </w:r>
      <w:r w:rsidR="00E647A5">
        <w:rPr>
          <w:rFonts w:ascii="Arial" w:hAnsi="Arial" w:cs="Arial"/>
        </w:rPr>
        <w:t xml:space="preserve"> Within milkweed species, concentrations of individual </w:t>
      </w:r>
      <w:r w:rsidR="00513892">
        <w:rPr>
          <w:rFonts w:ascii="Arial" w:hAnsi="Arial" w:cs="Arial"/>
        </w:rPr>
        <w:t xml:space="preserve">sequestered </w:t>
      </w:r>
      <w:r w:rsidR="00E647A5">
        <w:rPr>
          <w:rFonts w:ascii="Arial" w:hAnsi="Arial" w:cs="Arial"/>
        </w:rPr>
        <w:t>cardenolides were generally positively correlated (Figure S2).</w:t>
      </w:r>
      <w:r w:rsidR="00D512DD">
        <w:rPr>
          <w:rFonts w:ascii="Arial" w:hAnsi="Arial" w:cs="Arial"/>
        </w:rPr>
        <w:t xml:space="preserve"> </w:t>
      </w:r>
      <w:r w:rsidR="00454C6A">
        <w:rPr>
          <w:rFonts w:ascii="Arial" w:hAnsi="Arial" w:cs="Arial"/>
        </w:rPr>
        <w:t xml:space="preserve">The overall composition of sequestered cardenolides was most strongly determined by milkweed species identity </w:t>
      </w:r>
      <w:r w:rsidR="00F42A12">
        <w:rPr>
          <w:rFonts w:ascii="Arial" w:hAnsi="Arial" w:cs="Arial"/>
        </w:rPr>
        <w:t>(F = 119.49, R</w:t>
      </w:r>
      <w:r w:rsidR="00F42A12">
        <w:rPr>
          <w:rFonts w:ascii="Arial" w:hAnsi="Arial" w:cs="Arial"/>
          <w:vertAlign w:val="superscript"/>
        </w:rPr>
        <w:t>2</w:t>
      </w:r>
      <w:r w:rsidR="00F42A12">
        <w:rPr>
          <w:rFonts w:ascii="Arial" w:hAnsi="Arial" w:cs="Arial"/>
        </w:rPr>
        <w:t xml:space="preserve"> = 0.494)</w:t>
      </w:r>
      <w:r w:rsidR="00454C6A">
        <w:rPr>
          <w:rFonts w:ascii="Arial" w:hAnsi="Arial" w:cs="Arial"/>
        </w:rPr>
        <w:t>, followed by monarch population (</w:t>
      </w:r>
      <w:r w:rsidR="00F42A12">
        <w:rPr>
          <w:rFonts w:ascii="Arial" w:hAnsi="Arial" w:cs="Arial"/>
        </w:rPr>
        <w:t>F = 4.77, R</w:t>
      </w:r>
      <w:r w:rsidR="00F42A12">
        <w:rPr>
          <w:rFonts w:ascii="Arial" w:hAnsi="Arial" w:cs="Arial"/>
          <w:vertAlign w:val="superscript"/>
        </w:rPr>
        <w:t>2</w:t>
      </w:r>
      <w:r w:rsidR="00F42A12">
        <w:rPr>
          <w:rFonts w:ascii="Arial" w:hAnsi="Arial" w:cs="Arial"/>
        </w:rPr>
        <w:t xml:space="preserve"> = 0.033</w:t>
      </w:r>
      <w:r w:rsidR="00454C6A">
        <w:rPr>
          <w:rFonts w:ascii="Arial" w:hAnsi="Arial" w:cs="Arial"/>
        </w:rPr>
        <w:t>), and finally the interaction between them (</w:t>
      </w:r>
      <w:r w:rsidR="00F42A12">
        <w:rPr>
          <w:rFonts w:ascii="Arial" w:hAnsi="Arial" w:cs="Arial"/>
        </w:rPr>
        <w:t>F = 2.85, R</w:t>
      </w:r>
      <w:r w:rsidR="00F42A12">
        <w:rPr>
          <w:rFonts w:ascii="Arial" w:hAnsi="Arial" w:cs="Arial"/>
          <w:vertAlign w:val="superscript"/>
        </w:rPr>
        <w:t>2</w:t>
      </w:r>
      <w:r w:rsidR="00F42A12">
        <w:rPr>
          <w:rFonts w:ascii="Arial" w:hAnsi="Arial" w:cs="Arial"/>
        </w:rPr>
        <w:t xml:space="preserve"> = 0.059</w:t>
      </w:r>
      <w:r w:rsidR="00454C6A">
        <w:rPr>
          <w:rFonts w:ascii="Arial" w:hAnsi="Arial" w:cs="Arial"/>
        </w:rPr>
        <w:t>) (</w:t>
      </w:r>
      <w:r w:rsidR="00EA0B00">
        <w:rPr>
          <w:rFonts w:ascii="Arial" w:hAnsi="Arial" w:cs="Arial"/>
        </w:rPr>
        <w:t>Figure 2B; Figure S</w:t>
      </w:r>
      <w:r w:rsidR="00E647A5">
        <w:rPr>
          <w:rFonts w:ascii="Arial" w:hAnsi="Arial" w:cs="Arial"/>
        </w:rPr>
        <w:t>3</w:t>
      </w:r>
      <w:r w:rsidR="00EA0B00">
        <w:rPr>
          <w:rFonts w:ascii="Arial" w:hAnsi="Arial" w:cs="Arial"/>
        </w:rPr>
        <w:t xml:space="preserve">; </w:t>
      </w:r>
      <w:r w:rsidR="00454C6A">
        <w:rPr>
          <w:rFonts w:ascii="Arial" w:hAnsi="Arial" w:cs="Arial"/>
        </w:rPr>
        <w:t>Table S</w:t>
      </w:r>
      <w:r w:rsidR="00C43676">
        <w:rPr>
          <w:rFonts w:ascii="Arial" w:hAnsi="Arial" w:cs="Arial"/>
        </w:rPr>
        <w:t>6</w:t>
      </w:r>
      <w:r w:rsidR="00454C6A">
        <w:rPr>
          <w:rFonts w:ascii="Arial" w:hAnsi="Arial" w:cs="Arial"/>
        </w:rPr>
        <w:t>).</w:t>
      </w:r>
    </w:p>
    <w:p w14:paraId="1261BD55" w14:textId="77777777" w:rsidR="0085278B" w:rsidRDefault="0085278B" w:rsidP="008442F3">
      <w:pPr>
        <w:spacing w:line="480" w:lineRule="auto"/>
        <w:jc w:val="both"/>
        <w:rPr>
          <w:ins w:id="388" w:author="Micah Freedman" w:date="2022-03-10T14:32:00Z"/>
          <w:rFonts w:ascii="Arial" w:hAnsi="Arial" w:cs="Arial"/>
        </w:rPr>
      </w:pPr>
    </w:p>
    <w:p w14:paraId="33D6D55D" w14:textId="56BFB24B" w:rsidR="0085278B" w:rsidRDefault="0085278B" w:rsidP="0085278B">
      <w:pPr>
        <w:spacing w:line="480" w:lineRule="auto"/>
        <w:jc w:val="center"/>
        <w:rPr>
          <w:ins w:id="389" w:author="Micah Freedman" w:date="2022-03-10T14:33:00Z"/>
          <w:rFonts w:ascii="Arial" w:hAnsi="Arial" w:cs="Arial"/>
          <w:i/>
          <w:iCs/>
        </w:rPr>
      </w:pPr>
      <w:ins w:id="390" w:author="Micah Freedman" w:date="2022-03-10T14:32:00Z">
        <w:r>
          <w:rPr>
            <w:rFonts w:ascii="Arial" w:hAnsi="Arial" w:cs="Arial"/>
            <w:i/>
            <w:iCs/>
          </w:rPr>
          <w:t>Approach 1: Testing for GxE interactions and local adaptation</w:t>
        </w:r>
        <w:r w:rsidRPr="00771517">
          <w:rPr>
            <w:rFonts w:ascii="Arial" w:hAnsi="Arial" w:cs="Arial"/>
            <w:i/>
            <w:iCs/>
          </w:rPr>
          <w:t xml:space="preserve"> </w:t>
        </w:r>
      </w:ins>
    </w:p>
    <w:p w14:paraId="1327DA7D" w14:textId="77777777" w:rsidR="0085278B" w:rsidRPr="0085278B" w:rsidRDefault="0085278B">
      <w:pPr>
        <w:spacing w:line="480" w:lineRule="auto"/>
        <w:jc w:val="center"/>
        <w:rPr>
          <w:rFonts w:ascii="Arial" w:hAnsi="Arial" w:cs="Arial"/>
          <w:i/>
          <w:iCs/>
          <w:rPrChange w:id="391" w:author="Micah Freedman" w:date="2022-03-10T14:32:00Z">
            <w:rPr>
              <w:rFonts w:ascii="Arial" w:hAnsi="Arial" w:cs="Arial"/>
            </w:rPr>
          </w:rPrChange>
        </w:rPr>
        <w:pPrChange w:id="392" w:author="Micah Freedman" w:date="2022-03-10T14:32:00Z">
          <w:pPr>
            <w:spacing w:line="480" w:lineRule="auto"/>
            <w:jc w:val="both"/>
          </w:pPr>
        </w:pPrChange>
      </w:pPr>
    </w:p>
    <w:p w14:paraId="4482D5B5" w14:textId="59CD0D1D" w:rsidR="00BA7D0C" w:rsidRDefault="00454C6A" w:rsidP="008442F3">
      <w:pPr>
        <w:spacing w:line="480" w:lineRule="auto"/>
        <w:jc w:val="both"/>
        <w:rPr>
          <w:ins w:id="393" w:author="Micah Freedman" w:date="2022-03-09T15:12:00Z"/>
          <w:rFonts w:ascii="Arial" w:hAnsi="Arial" w:cs="Arial"/>
        </w:rPr>
      </w:pPr>
      <w:r>
        <w:rPr>
          <w:rFonts w:ascii="Arial" w:hAnsi="Arial" w:cs="Arial"/>
        </w:rPr>
        <w:tab/>
      </w:r>
      <w:r w:rsidR="001D0B43" w:rsidRPr="00771517">
        <w:rPr>
          <w:rFonts w:ascii="Arial" w:hAnsi="Arial" w:cs="Arial"/>
        </w:rPr>
        <w:t>We found strong support for GxE interaction</w:t>
      </w:r>
      <w:r w:rsidR="004A6F5B">
        <w:rPr>
          <w:rFonts w:ascii="Arial" w:hAnsi="Arial" w:cs="Arial"/>
        </w:rPr>
        <w:t>s</w:t>
      </w:r>
      <w:r w:rsidR="001D0B43" w:rsidRPr="00771517">
        <w:rPr>
          <w:rFonts w:ascii="Arial" w:hAnsi="Arial" w:cs="Arial"/>
        </w:rPr>
        <w:t xml:space="preserve"> </w:t>
      </w:r>
      <w:r w:rsidR="00821273" w:rsidRPr="00771517">
        <w:rPr>
          <w:rFonts w:ascii="Arial" w:hAnsi="Arial" w:cs="Arial"/>
        </w:rPr>
        <w:t>in</w:t>
      </w:r>
      <w:r w:rsidR="001D0B43" w:rsidRPr="00771517">
        <w:rPr>
          <w:rFonts w:ascii="Arial" w:hAnsi="Arial" w:cs="Arial"/>
        </w:rPr>
        <w:t xml:space="preserve"> sequestration ability, with monarch populations varying substantially in their ability to sequester across milkweed species (</w:t>
      </w:r>
      <w:r w:rsidR="00821273" w:rsidRPr="00771517">
        <w:rPr>
          <w:rFonts w:ascii="Arial" w:hAnsi="Arial" w:cs="Arial"/>
        </w:rPr>
        <w:t>χ</w:t>
      </w:r>
      <w:r w:rsidR="00821273" w:rsidRPr="00771517">
        <w:rPr>
          <w:rFonts w:ascii="Arial" w:hAnsi="Arial" w:cs="Arial"/>
          <w:vertAlign w:val="superscript"/>
        </w:rPr>
        <w:t>2</w:t>
      </w:r>
      <w:r w:rsidR="00821273" w:rsidRPr="00771517">
        <w:rPr>
          <w:rFonts w:ascii="Arial" w:hAnsi="Arial" w:cs="Arial"/>
        </w:rPr>
        <w:t xml:space="preserve"> = 77.6, d.f. = 15, p &lt; 0.001) (</w:t>
      </w:r>
      <w:r>
        <w:rPr>
          <w:rFonts w:ascii="Arial" w:hAnsi="Arial" w:cs="Arial"/>
        </w:rPr>
        <w:t>Figure 4A</w:t>
      </w:r>
      <w:r w:rsidR="00EA0B00">
        <w:rPr>
          <w:rFonts w:ascii="Arial" w:hAnsi="Arial" w:cs="Arial"/>
        </w:rPr>
        <w:t>;</w:t>
      </w:r>
      <w:r>
        <w:rPr>
          <w:rFonts w:ascii="Arial" w:hAnsi="Arial" w:cs="Arial"/>
        </w:rPr>
        <w:t xml:space="preserve"> </w:t>
      </w:r>
      <w:r w:rsidR="00821273" w:rsidRPr="00771517">
        <w:rPr>
          <w:rFonts w:ascii="Arial" w:hAnsi="Arial" w:cs="Arial"/>
        </w:rPr>
        <w:t>Table S</w:t>
      </w:r>
      <w:r w:rsidR="00F42A12">
        <w:rPr>
          <w:rFonts w:ascii="Arial" w:hAnsi="Arial" w:cs="Arial"/>
        </w:rPr>
        <w:t>7</w:t>
      </w:r>
      <w:r w:rsidR="00821273" w:rsidRPr="00771517">
        <w:rPr>
          <w:rFonts w:ascii="Arial" w:hAnsi="Arial" w:cs="Arial"/>
        </w:rPr>
        <w:t xml:space="preserve">). </w:t>
      </w:r>
      <w:r w:rsidR="00B41ED7">
        <w:rPr>
          <w:rFonts w:ascii="Arial" w:hAnsi="Arial" w:cs="Arial"/>
        </w:rPr>
        <w:t>This pattern was driven most strongly by cross-host sequestration differences in monarchs from Puerto Rico.</w:t>
      </w:r>
      <w:r w:rsidR="00821273" w:rsidRPr="00771517">
        <w:rPr>
          <w:rFonts w:ascii="Arial" w:hAnsi="Arial" w:cs="Arial"/>
        </w:rPr>
        <w:t xml:space="preserve"> Puerto Rican monarchs sequestered 1.37 times more from </w:t>
      </w:r>
      <w:r w:rsidR="00821273" w:rsidRPr="00771517">
        <w:rPr>
          <w:rFonts w:ascii="Arial" w:hAnsi="Arial" w:cs="Arial"/>
          <w:i/>
          <w:iCs/>
        </w:rPr>
        <w:t>A. curassavica</w:t>
      </w:r>
      <w:r w:rsidR="00821273" w:rsidRPr="00771517">
        <w:rPr>
          <w:rFonts w:ascii="Arial" w:hAnsi="Arial" w:cs="Arial"/>
        </w:rPr>
        <w:t xml:space="preserve"> and 1.46 times more from </w:t>
      </w:r>
      <w:r w:rsidR="00821273" w:rsidRPr="00771517">
        <w:rPr>
          <w:rFonts w:ascii="Arial" w:hAnsi="Arial" w:cs="Arial"/>
          <w:i/>
          <w:iCs/>
        </w:rPr>
        <w:t>G. physocarpus</w:t>
      </w:r>
      <w:r w:rsidR="00821273" w:rsidRPr="00771517">
        <w:rPr>
          <w:rFonts w:ascii="Arial" w:hAnsi="Arial" w:cs="Arial"/>
        </w:rPr>
        <w:t xml:space="preserve"> than other populations, yet 4.96 times less from </w:t>
      </w:r>
      <w:r w:rsidR="00821273" w:rsidRPr="00771517">
        <w:rPr>
          <w:rFonts w:ascii="Arial" w:hAnsi="Arial" w:cs="Arial"/>
          <w:i/>
          <w:iCs/>
        </w:rPr>
        <w:t>A. speciosa</w:t>
      </w:r>
      <w:r w:rsidR="00821273" w:rsidRPr="00771517">
        <w:rPr>
          <w:rFonts w:ascii="Arial" w:hAnsi="Arial" w:cs="Arial"/>
        </w:rPr>
        <w:t xml:space="preserve"> and 5.83 times less from </w:t>
      </w:r>
      <w:r w:rsidR="00821273" w:rsidRPr="00771517">
        <w:rPr>
          <w:rFonts w:ascii="Arial" w:hAnsi="Arial" w:cs="Arial"/>
          <w:i/>
          <w:iCs/>
        </w:rPr>
        <w:t>A. syriaca</w:t>
      </w:r>
      <w:r w:rsidR="00821273" w:rsidRPr="00771517">
        <w:rPr>
          <w:rFonts w:ascii="Arial" w:hAnsi="Arial" w:cs="Arial"/>
        </w:rPr>
        <w:t xml:space="preserve"> (Figure </w:t>
      </w:r>
      <w:r w:rsidR="00521FFA">
        <w:rPr>
          <w:rFonts w:ascii="Arial" w:hAnsi="Arial" w:cs="Arial"/>
        </w:rPr>
        <w:t>4</w:t>
      </w:r>
      <w:r w:rsidR="000E1F37">
        <w:rPr>
          <w:rFonts w:ascii="Arial" w:hAnsi="Arial" w:cs="Arial"/>
        </w:rPr>
        <w:t>A</w:t>
      </w:r>
      <w:r w:rsidR="004712D1">
        <w:rPr>
          <w:rFonts w:ascii="Arial" w:hAnsi="Arial" w:cs="Arial"/>
        </w:rPr>
        <w:t>; Figure S</w:t>
      </w:r>
      <w:r w:rsidR="00735D53">
        <w:rPr>
          <w:rFonts w:ascii="Arial" w:hAnsi="Arial" w:cs="Arial"/>
        </w:rPr>
        <w:t>4</w:t>
      </w:r>
      <w:r w:rsidR="00821273" w:rsidRPr="00771517">
        <w:rPr>
          <w:rFonts w:ascii="Arial" w:hAnsi="Arial" w:cs="Arial"/>
        </w:rPr>
        <w:t>).</w:t>
      </w:r>
      <w:r w:rsidR="00974A0F">
        <w:rPr>
          <w:rFonts w:ascii="Arial" w:hAnsi="Arial" w:cs="Arial"/>
        </w:rPr>
        <w:t xml:space="preserve"> The polarity index of cardenolides sequestered by Puerto Rican monarchs on </w:t>
      </w:r>
      <w:r w:rsidR="00974A0F" w:rsidRPr="00974A0F">
        <w:rPr>
          <w:rFonts w:ascii="Arial" w:hAnsi="Arial" w:cs="Arial"/>
          <w:i/>
          <w:iCs/>
        </w:rPr>
        <w:t>A. syriaca</w:t>
      </w:r>
      <w:r w:rsidR="00974A0F">
        <w:rPr>
          <w:rFonts w:ascii="Arial" w:hAnsi="Arial" w:cs="Arial"/>
        </w:rPr>
        <w:t xml:space="preserve"> and </w:t>
      </w:r>
      <w:r w:rsidR="00974A0F" w:rsidRPr="00974A0F">
        <w:rPr>
          <w:rFonts w:ascii="Arial" w:hAnsi="Arial" w:cs="Arial"/>
          <w:i/>
          <w:iCs/>
        </w:rPr>
        <w:t>A. speciosa</w:t>
      </w:r>
      <w:r w:rsidR="00974A0F">
        <w:rPr>
          <w:rFonts w:ascii="Arial" w:hAnsi="Arial" w:cs="Arial"/>
        </w:rPr>
        <w:t xml:space="preserve"> was significant</w:t>
      </w:r>
      <w:r w:rsidR="00521FFA">
        <w:rPr>
          <w:rFonts w:ascii="Arial" w:hAnsi="Arial" w:cs="Arial"/>
        </w:rPr>
        <w:t>ly</w:t>
      </w:r>
      <w:r w:rsidR="00974A0F">
        <w:rPr>
          <w:rFonts w:ascii="Arial" w:hAnsi="Arial" w:cs="Arial"/>
        </w:rPr>
        <w:t xml:space="preserve"> lower than for all other populations (</w:t>
      </w:r>
      <w:r w:rsidR="00573BFB">
        <w:rPr>
          <w:rFonts w:ascii="Arial" w:hAnsi="Arial" w:cs="Arial"/>
        </w:rPr>
        <w:t xml:space="preserve">t = -6.86, p &lt; 0.001; </w:t>
      </w:r>
      <w:r w:rsidR="00521FFA">
        <w:rPr>
          <w:rFonts w:ascii="Arial" w:hAnsi="Arial" w:cs="Arial"/>
        </w:rPr>
        <w:t>Figure 4C</w:t>
      </w:r>
      <w:r w:rsidR="00974A0F">
        <w:rPr>
          <w:rFonts w:ascii="Arial" w:hAnsi="Arial" w:cs="Arial"/>
        </w:rPr>
        <w:t>)</w:t>
      </w:r>
      <w:r w:rsidR="00451810">
        <w:rPr>
          <w:rFonts w:ascii="Arial" w:hAnsi="Arial" w:cs="Arial"/>
        </w:rPr>
        <w:t xml:space="preserve">, and the sequestration profile of Puerto Rican monarchs was distinct from other monarch populations on </w:t>
      </w:r>
      <w:r w:rsidR="00451810" w:rsidRPr="009F1790">
        <w:rPr>
          <w:rFonts w:ascii="Arial" w:hAnsi="Arial" w:cs="Arial"/>
          <w:i/>
          <w:iCs/>
        </w:rPr>
        <w:t>A. syriaca</w:t>
      </w:r>
      <w:r w:rsidR="00451810">
        <w:rPr>
          <w:rFonts w:ascii="Arial" w:hAnsi="Arial" w:cs="Arial"/>
          <w:i/>
          <w:iCs/>
        </w:rPr>
        <w:t xml:space="preserve"> </w:t>
      </w:r>
      <w:r w:rsidR="00451810">
        <w:rPr>
          <w:rFonts w:ascii="Arial" w:hAnsi="Arial" w:cs="Arial"/>
        </w:rPr>
        <w:t>(Figure S</w:t>
      </w:r>
      <w:r w:rsidR="00735D53">
        <w:rPr>
          <w:rFonts w:ascii="Arial" w:hAnsi="Arial" w:cs="Arial"/>
        </w:rPr>
        <w:t>3</w:t>
      </w:r>
      <w:r w:rsidR="00451810">
        <w:rPr>
          <w:rFonts w:ascii="Arial" w:hAnsi="Arial" w:cs="Arial"/>
        </w:rPr>
        <w:t>)</w:t>
      </w:r>
      <w:r w:rsidR="00974A0F">
        <w:rPr>
          <w:rFonts w:ascii="Arial" w:hAnsi="Arial" w:cs="Arial"/>
        </w:rPr>
        <w:t xml:space="preserve">. </w:t>
      </w:r>
      <w:r w:rsidR="000A6C70">
        <w:rPr>
          <w:rFonts w:ascii="Arial" w:hAnsi="Arial" w:cs="Arial"/>
        </w:rPr>
        <w:t xml:space="preserve">Aspeciocide concentrations in Puerto Rican monarchs reared on </w:t>
      </w:r>
      <w:r w:rsidR="000A6C70" w:rsidRPr="009F1790">
        <w:rPr>
          <w:rFonts w:ascii="Arial" w:hAnsi="Arial" w:cs="Arial"/>
          <w:i/>
          <w:iCs/>
        </w:rPr>
        <w:t xml:space="preserve">A. </w:t>
      </w:r>
      <w:ins w:id="394" w:author="Micah Freedman" w:date="2022-03-22T12:26:00Z">
        <w:r w:rsidR="00012CA6" w:rsidRPr="009F1790">
          <w:rPr>
            <w:rFonts w:ascii="Arial" w:hAnsi="Arial" w:cs="Arial"/>
            <w:i/>
            <w:iCs/>
          </w:rPr>
          <w:t xml:space="preserve"> </w:t>
        </w:r>
        <w:r w:rsidR="00012CA6">
          <w:rPr>
            <w:rFonts w:ascii="Arial" w:hAnsi="Arial" w:cs="Arial"/>
            <w:noProof/>
          </w:rPr>
          <w:lastRenderedPageBreak/>
          <mc:AlternateContent>
            <mc:Choice Requires="wpg">
              <w:drawing>
                <wp:anchor distT="0" distB="0" distL="114300" distR="114300" simplePos="0" relativeHeight="251668480" behindDoc="0" locked="0" layoutInCell="1" allowOverlap="1" wp14:anchorId="0F9F8FCD" wp14:editId="221D5A80">
                  <wp:simplePos x="0" y="0"/>
                  <wp:positionH relativeFrom="column">
                    <wp:posOffset>0</wp:posOffset>
                  </wp:positionH>
                  <wp:positionV relativeFrom="paragraph">
                    <wp:posOffset>0</wp:posOffset>
                  </wp:positionV>
                  <wp:extent cx="5943600" cy="8983345"/>
                  <wp:effectExtent l="0" t="0" r="12700" b="8255"/>
                  <wp:wrapSquare wrapText="bothSides"/>
                  <wp:docPr id="30" name="Group 30"/>
                  <wp:cNvGraphicFramePr/>
                  <a:graphic xmlns:a="http://schemas.openxmlformats.org/drawingml/2006/main">
                    <a:graphicData uri="http://schemas.microsoft.com/office/word/2010/wordprocessingGroup">
                      <wpg:wgp>
                        <wpg:cNvGrpSpPr/>
                        <wpg:grpSpPr>
                          <a:xfrm>
                            <a:off x="0" y="0"/>
                            <a:ext cx="5943600" cy="8983345"/>
                            <a:chOff x="0" y="-1771718"/>
                            <a:chExt cx="5943600" cy="8983871"/>
                          </a:xfrm>
                        </wpg:grpSpPr>
                        <pic:pic xmlns:pic="http://schemas.openxmlformats.org/drawingml/2006/picture">
                          <pic:nvPicPr>
                            <pic:cNvPr id="31" name="Picture 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771718"/>
                              <a:ext cx="5943600" cy="7924800"/>
                            </a:xfrm>
                            <a:prstGeom prst="rect">
                              <a:avLst/>
                            </a:prstGeom>
                          </pic:spPr>
                        </pic:pic>
                        <wps:wsp>
                          <wps:cNvPr id="32" name="Text Box 32"/>
                          <wps:cNvSpPr txBox="1"/>
                          <wps:spPr>
                            <a:xfrm>
                              <a:off x="0" y="5831439"/>
                              <a:ext cx="5937885" cy="1380714"/>
                            </a:xfrm>
                            <a:prstGeom prst="rect">
                              <a:avLst/>
                            </a:prstGeom>
                            <a:solidFill>
                              <a:schemeClr val="lt1"/>
                            </a:solidFill>
                            <a:ln w="6350">
                              <a:solidFill>
                                <a:prstClr val="black"/>
                              </a:solidFill>
                            </a:ln>
                          </wps:spPr>
                          <wps:txbx>
                            <w:txbxContent>
                              <w:p w14:paraId="742104EB" w14:textId="77777777" w:rsidR="00012CA6" w:rsidRPr="00176D53" w:rsidRDefault="00012CA6" w:rsidP="00012CA6">
                                <w:pPr>
                                  <w:jc w:val="both"/>
                                  <w:rPr>
                                    <w:ins w:id="395" w:author="Micah Freedman" w:date="2022-03-22T11:44:00Z"/>
                                    <w:rFonts w:ascii="Arial" w:hAnsi="Arial" w:cs="Arial"/>
                                  </w:rPr>
                                </w:pPr>
                                <w:ins w:id="396" w:author="Micah Freedman" w:date="2022-03-22T11:44:00Z">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t>
                                  </w:r>
                                </w:ins>
                                <w:ins w:id="397" w:author="Micah Freedman" w:date="2022-03-22T11:45:00Z">
                                  <w:r>
                                    <w:rPr>
                                      <w:rFonts w:ascii="Arial" w:hAnsi="Arial" w:cs="Arial"/>
                                    </w:rPr>
                                    <w:t>wing</w:t>
                                  </w:r>
                                </w:ins>
                                <w:ins w:id="398" w:author="Micah Freedman" w:date="2022-03-22T11:44:00Z">
                                  <w:r>
                                    <w:rPr>
                                      <w:rFonts w:ascii="Arial" w:hAnsi="Arial" w:cs="Arial"/>
                                    </w:rPr>
                                    <w:t xml:space="preserve"> concentrations divided by mean </w:t>
                                  </w:r>
                                </w:ins>
                                <w:ins w:id="399" w:author="Micah Freedman" w:date="2022-03-22T11:45:00Z">
                                  <w:r>
                                    <w:rPr>
                                      <w:rFonts w:ascii="Arial" w:hAnsi="Arial" w:cs="Arial"/>
                                    </w:rPr>
                                    <w:t xml:space="preserve">leaf concentrations and provides an indication of </w:t>
                                  </w:r>
                                </w:ins>
                                <w:ins w:id="400" w:author="Micah Freedman" w:date="2022-03-22T11:46:00Z">
                                  <w:r>
                                    <w:rPr>
                                      <w:rFonts w:ascii="Arial" w:hAnsi="Arial" w:cs="Arial"/>
                                    </w:rPr>
                                    <w:t xml:space="preserve">how efficiency monarchs are able to assimilate cardenolides. </w:t>
                                  </w:r>
                                </w:ins>
                                <w:ins w:id="401" w:author="Micah Freedman" w:date="2022-03-22T11:44:00Z">
                                  <w:r>
                                    <w:rPr>
                                      <w:rFonts w:ascii="Arial" w:hAnsi="Arial" w:cs="Arial"/>
                                    </w:rPr>
                                    <w:t xml:space="preserve"> </w:t>
                                  </w:r>
                                </w:ins>
                              </w:p>
                              <w:p w14:paraId="31C69F36"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9F8FCD" id="Group 30" o:spid="_x0000_s1033" style="position:absolute;left:0;text-align:left;margin-left:0;margin-top:0;width:468pt;height:707.35pt;z-index:251668480;mso-height-relative:margin" coordorigin=",-17717" coordsize="59436,898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">
                  <v:shape id="Picture 31" o:spid="_x0000_s1034" type="#_x0000_t75" style="position:absolute;top:-17717;width:59436;height:79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">
                    <v:imagedata r:id="rId15" o:title=""/>
                  </v:shape>
                  <v:shape id="Text Box 32" o:spid="_x0000_s1035" type="#_x0000_t202" style="position:absolute;top:58314;width:59378;height:1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yH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d8Mh8YAAADgAAAA&#13;&#10;DwAAAAAAAAAAAAAAAAAHAgAAZHJzL2Rvd25yZXYueG1sUEsFBgAAAAADAAMAtwAAAPoCAAAAAA==&#13;&#10;" fillcolor="white [3201]" strokeweight=".5pt">
                    <v:textbox>
                      <w:txbxContent>
                        <w:p w14:paraId="742104EB" w14:textId="77777777" w:rsidR="00012CA6" w:rsidRPr="00176D53" w:rsidRDefault="00012CA6" w:rsidP="00012CA6">
                          <w:pPr>
                            <w:jc w:val="both"/>
                            <w:rPr>
                              <w:ins w:id="402" w:author="Micah Freedman" w:date="2022-03-22T11:44:00Z"/>
                              <w:rFonts w:ascii="Arial" w:hAnsi="Arial" w:cs="Arial"/>
                            </w:rPr>
                          </w:pPr>
                          <w:ins w:id="403" w:author="Micah Freedman" w:date="2022-03-22T11:44:00Z">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t>
                            </w:r>
                          </w:ins>
                          <w:ins w:id="404" w:author="Micah Freedman" w:date="2022-03-22T11:45:00Z">
                            <w:r>
                              <w:rPr>
                                <w:rFonts w:ascii="Arial" w:hAnsi="Arial" w:cs="Arial"/>
                              </w:rPr>
                              <w:t>wing</w:t>
                            </w:r>
                          </w:ins>
                          <w:ins w:id="405" w:author="Micah Freedman" w:date="2022-03-22T11:44:00Z">
                            <w:r>
                              <w:rPr>
                                <w:rFonts w:ascii="Arial" w:hAnsi="Arial" w:cs="Arial"/>
                              </w:rPr>
                              <w:t xml:space="preserve"> concentrations divided by mean </w:t>
                            </w:r>
                          </w:ins>
                          <w:ins w:id="406" w:author="Micah Freedman" w:date="2022-03-22T11:45:00Z">
                            <w:r>
                              <w:rPr>
                                <w:rFonts w:ascii="Arial" w:hAnsi="Arial" w:cs="Arial"/>
                              </w:rPr>
                              <w:t xml:space="preserve">leaf concentrations and provides an indication of </w:t>
                            </w:r>
                          </w:ins>
                          <w:ins w:id="407" w:author="Micah Freedman" w:date="2022-03-22T11:46:00Z">
                            <w:r>
                              <w:rPr>
                                <w:rFonts w:ascii="Arial" w:hAnsi="Arial" w:cs="Arial"/>
                              </w:rPr>
                              <w:t xml:space="preserve">how efficiency monarchs are able to assimilate cardenolides. </w:t>
                            </w:r>
                          </w:ins>
                          <w:ins w:id="408" w:author="Micah Freedman" w:date="2022-03-22T11:44:00Z">
                            <w:r>
                              <w:rPr>
                                <w:rFonts w:ascii="Arial" w:hAnsi="Arial" w:cs="Arial"/>
                              </w:rPr>
                              <w:t xml:space="preserve"> </w:t>
                            </w:r>
                          </w:ins>
                        </w:p>
                        <w:p w14:paraId="31C69F36" w14:textId="77777777" w:rsidR="00012CA6" w:rsidRPr="00176D53" w:rsidRDefault="00012CA6" w:rsidP="00012CA6">
                          <w:pPr>
                            <w:jc w:val="both"/>
                            <w:rPr>
                              <w:rFonts w:ascii="Arial" w:hAnsi="Arial" w:cs="Arial"/>
                            </w:rPr>
                          </w:pPr>
                        </w:p>
                      </w:txbxContent>
                    </v:textbox>
                  </v:shape>
                  <w10:wrap type="square"/>
                </v:group>
              </w:pict>
            </mc:Fallback>
          </mc:AlternateContent>
        </w:r>
      </w:ins>
      <w:r w:rsidR="000A6C70" w:rsidRPr="009F1790">
        <w:rPr>
          <w:rFonts w:ascii="Arial" w:hAnsi="Arial" w:cs="Arial"/>
          <w:i/>
          <w:iCs/>
        </w:rPr>
        <w:t>syriaca</w:t>
      </w:r>
      <w:r w:rsidR="000A6C70">
        <w:rPr>
          <w:rFonts w:ascii="Arial" w:hAnsi="Arial" w:cs="Arial"/>
        </w:rPr>
        <w:t xml:space="preserve"> were more than </w:t>
      </w:r>
      <w:r w:rsidR="00272202">
        <w:rPr>
          <w:rFonts w:ascii="Arial" w:hAnsi="Arial" w:cs="Arial"/>
        </w:rPr>
        <w:t>23</w:t>
      </w:r>
      <w:r w:rsidR="000A6C70">
        <w:rPr>
          <w:rFonts w:ascii="Arial" w:hAnsi="Arial" w:cs="Arial"/>
        </w:rPr>
        <w:t xml:space="preserve"> times lower than for other populations, and </w:t>
      </w:r>
      <w:r w:rsidR="00272202">
        <w:rPr>
          <w:rFonts w:ascii="Arial" w:hAnsi="Arial" w:cs="Arial"/>
        </w:rPr>
        <w:t>15</w:t>
      </w:r>
      <w:r w:rsidR="000A6C70">
        <w:rPr>
          <w:rFonts w:ascii="Arial" w:hAnsi="Arial" w:cs="Arial"/>
        </w:rPr>
        <w:t xml:space="preserve"> times lower on </w:t>
      </w:r>
      <w:r w:rsidR="000A6C70" w:rsidRPr="009F1790">
        <w:rPr>
          <w:rFonts w:ascii="Arial" w:hAnsi="Arial" w:cs="Arial"/>
          <w:i/>
          <w:iCs/>
        </w:rPr>
        <w:lastRenderedPageBreak/>
        <w:t>A. speciosa</w:t>
      </w:r>
      <w:r w:rsidR="00272202">
        <w:rPr>
          <w:rFonts w:ascii="Arial" w:hAnsi="Arial" w:cs="Arial"/>
        </w:rPr>
        <w:t xml:space="preserve"> (Table S4)</w:t>
      </w:r>
      <w:r w:rsidR="000A6C70">
        <w:rPr>
          <w:rFonts w:ascii="Arial" w:hAnsi="Arial" w:cs="Arial"/>
        </w:rPr>
        <w:t xml:space="preserve">. </w:t>
      </w:r>
    </w:p>
    <w:p w14:paraId="5C7D2A7D" w14:textId="2869E375" w:rsidR="008B5BDC" w:rsidRDefault="00012CA6" w:rsidP="00BA7D0C">
      <w:pPr>
        <w:spacing w:line="480" w:lineRule="auto"/>
        <w:ind w:firstLine="720"/>
        <w:jc w:val="both"/>
        <w:rPr>
          <w:ins w:id="409" w:author="Micah Freedman" w:date="2022-03-10T14:32:00Z"/>
          <w:rFonts w:ascii="Arial" w:eastAsia="Times New Roman" w:hAnsi="Arial" w:cs="Arial"/>
        </w:rPr>
      </w:pPr>
      <w:ins w:id="410" w:author="Micah Freedman" w:date="2022-03-22T12:27:00Z">
        <w:r>
          <w:rPr>
            <w:rFonts w:ascii="Arial" w:hAnsi="Arial" w:cs="Arial"/>
            <w:noProof/>
          </w:rPr>
          <mc:AlternateContent>
            <mc:Choice Requires="wpg">
              <w:drawing>
                <wp:anchor distT="0" distB="0" distL="114300" distR="114300" simplePos="0" relativeHeight="251672576" behindDoc="0" locked="0" layoutInCell="1" allowOverlap="1" wp14:anchorId="69BAB058" wp14:editId="2960B881">
                  <wp:simplePos x="0" y="0"/>
                  <wp:positionH relativeFrom="column">
                    <wp:posOffset>0</wp:posOffset>
                  </wp:positionH>
                  <wp:positionV relativeFrom="paragraph">
                    <wp:posOffset>2033905</wp:posOffset>
                  </wp:positionV>
                  <wp:extent cx="5943600" cy="5830192"/>
                  <wp:effectExtent l="0" t="0" r="12700" b="12065"/>
                  <wp:wrapSquare wrapText="bothSides"/>
                  <wp:docPr id="34" name="Group 34"/>
                  <wp:cNvGraphicFramePr/>
                  <a:graphic xmlns:a="http://schemas.openxmlformats.org/drawingml/2006/main">
                    <a:graphicData uri="http://schemas.microsoft.com/office/word/2010/wordprocessingGroup">
                      <wpg:wgp>
                        <wpg:cNvGrpSpPr/>
                        <wpg:grpSpPr>
                          <a:xfrm>
                            <a:off x="0" y="0"/>
                            <a:ext cx="5943600" cy="5830192"/>
                            <a:chOff x="0" y="0"/>
                            <a:chExt cx="5943600" cy="5830192"/>
                          </a:xfrm>
                        </wpg:grpSpPr>
                        <wps:wsp>
                          <wps:cNvPr id="35" name="Text Box 35"/>
                          <wps:cNvSpPr txBox="1"/>
                          <wps:spPr>
                            <a:xfrm>
                              <a:off x="0" y="3343275"/>
                              <a:ext cx="5938221" cy="2486917"/>
                            </a:xfrm>
                            <a:prstGeom prst="rect">
                              <a:avLst/>
                            </a:prstGeom>
                            <a:solidFill>
                              <a:schemeClr val="lt1"/>
                            </a:solidFill>
                            <a:ln w="6350">
                              <a:solidFill>
                                <a:prstClr val="black"/>
                              </a:solidFill>
                            </a:ln>
                          </wps:spPr>
                          <wps:txbx>
                            <w:txbxContent>
                              <w:p w14:paraId="72FDBFEE" w14:textId="77777777" w:rsidR="00012CA6" w:rsidRPr="00176D53" w:rsidRDefault="00012CA6" w:rsidP="00012CA6">
                                <w:pPr>
                                  <w:jc w:val="both"/>
                                  <w:rPr>
                                    <w:ins w:id="411" w:author="Micah Freedman" w:date="2022-03-22T11:47:00Z"/>
                                    <w:rFonts w:ascii="Arial" w:hAnsi="Arial" w:cs="Arial"/>
                                  </w:rPr>
                                </w:pPr>
                                <w:ins w:id="412" w:author="Micah Freedman" w:date="2022-03-22T11:47:00Z">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ins>
                              </w:p>
                              <w:p w14:paraId="0BB913BC"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69BAB058" id="Group 34" o:spid="_x0000_s1036" style="position:absolute;left:0;text-align:left;margin-left:0;margin-top:160.15pt;width:468pt;height:459.05pt;z-index:251672576" coordsize="59436,5830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">
                  <v:shape id="Text Box 35" o:spid="_x0000_s1037" type="#_x0000_t202" style="position:absolute;top:33432;width:59382;height:24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2FDBFEE" w14:textId="77777777" w:rsidR="00012CA6" w:rsidRPr="00176D53" w:rsidRDefault="00012CA6" w:rsidP="00012CA6">
                          <w:pPr>
                            <w:jc w:val="both"/>
                            <w:rPr>
                              <w:ins w:id="413" w:author="Micah Freedman" w:date="2022-03-22T11:47:00Z"/>
                              <w:rFonts w:ascii="Arial" w:hAnsi="Arial" w:cs="Arial"/>
                            </w:rPr>
                          </w:pPr>
                          <w:ins w:id="414" w:author="Micah Freedman" w:date="2022-03-22T11:47:00Z">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ins>
                        </w:p>
                        <w:p w14:paraId="0BB913BC" w14:textId="77777777" w:rsidR="00012CA6" w:rsidRPr="00176D53" w:rsidRDefault="00012CA6" w:rsidP="00012CA6">
                          <w:pPr>
                            <w:jc w:val="both"/>
                            <w:rPr>
                              <w:rFonts w:ascii="Arial" w:hAnsi="Arial" w:cs="Arial"/>
                            </w:rPr>
                          </w:pPr>
                        </w:p>
                      </w:txbxContent>
                    </v:textbox>
                  </v:shape>
                  <v:shape id="Picture 36" o:spid="_x0000_s1038"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">
                    <v:imagedata r:id="rId17" o:title=""/>
                  </v:shape>
                  <w10:wrap type="square"/>
                </v:group>
              </w:pict>
            </mc:Fallback>
          </mc:AlternateContent>
        </w:r>
      </w:ins>
      <w:r w:rsidR="00821273" w:rsidRPr="00771517">
        <w:rPr>
          <w:rFonts w:ascii="Arial" w:hAnsi="Arial" w:cs="Arial"/>
        </w:rPr>
        <w:t>Despite the strong GxE pattern</w:t>
      </w:r>
      <w:r w:rsidR="00974A0F">
        <w:rPr>
          <w:rFonts w:ascii="Arial" w:hAnsi="Arial" w:cs="Arial"/>
        </w:rPr>
        <w:t xml:space="preserve"> </w:t>
      </w:r>
      <w:r w:rsidR="00E647A5">
        <w:rPr>
          <w:rFonts w:ascii="Arial" w:hAnsi="Arial" w:cs="Arial"/>
        </w:rPr>
        <w:t xml:space="preserve">of </w:t>
      </w:r>
      <w:r w:rsidR="00974A0F">
        <w:rPr>
          <w:rFonts w:ascii="Arial" w:hAnsi="Arial" w:cs="Arial"/>
        </w:rPr>
        <w:t>sequestration</w:t>
      </w:r>
      <w:r w:rsidR="00821273" w:rsidRPr="00771517">
        <w:rPr>
          <w:rFonts w:ascii="Arial" w:hAnsi="Arial" w:cs="Arial"/>
        </w:rPr>
        <w:t xml:space="preserve"> in our data, there was no support for</w:t>
      </w:r>
      <w:r w:rsidR="00176D53">
        <w:rPr>
          <w:rFonts w:ascii="Arial" w:hAnsi="Arial" w:cs="Arial"/>
        </w:rPr>
        <w:t xml:space="preserve"> </w:t>
      </w:r>
      <w:r w:rsidR="00821273" w:rsidRPr="00771517">
        <w:rPr>
          <w:rFonts w:ascii="Arial" w:hAnsi="Arial" w:cs="Arial"/>
        </w:rPr>
        <w:t>local adaptation in sequestration ability</w:t>
      </w:r>
      <w:r w:rsidR="00E40EFC">
        <w:rPr>
          <w:rFonts w:ascii="Arial" w:hAnsi="Arial" w:cs="Arial"/>
        </w:rPr>
        <w:t xml:space="preserve"> (</w:t>
      </w:r>
      <w:r w:rsidR="000F43DC" w:rsidRPr="00771517">
        <w:rPr>
          <w:rFonts w:ascii="Arial" w:hAnsi="Arial" w:cs="Arial"/>
        </w:rPr>
        <w:t>χ</w:t>
      </w:r>
      <w:r w:rsidR="000F43DC" w:rsidRPr="00771517">
        <w:rPr>
          <w:rFonts w:ascii="Arial" w:hAnsi="Arial" w:cs="Arial"/>
          <w:vertAlign w:val="superscript"/>
        </w:rPr>
        <w:t>2</w:t>
      </w:r>
      <w:r w:rsidR="000F43DC" w:rsidRPr="00771517">
        <w:rPr>
          <w:rFonts w:ascii="Arial" w:hAnsi="Arial" w:cs="Arial"/>
        </w:rPr>
        <w:t xml:space="preserve"> = </w:t>
      </w:r>
      <w:r w:rsidR="000F43DC">
        <w:rPr>
          <w:rFonts w:ascii="Arial" w:hAnsi="Arial" w:cs="Arial"/>
        </w:rPr>
        <w:t>0.16</w:t>
      </w:r>
      <w:r w:rsidR="000F43DC" w:rsidRPr="00771517">
        <w:rPr>
          <w:rFonts w:ascii="Arial" w:hAnsi="Arial" w:cs="Arial"/>
        </w:rPr>
        <w:t xml:space="preserve">, d.f. = </w:t>
      </w:r>
      <w:r w:rsidR="000F43DC">
        <w:rPr>
          <w:rFonts w:ascii="Arial" w:hAnsi="Arial" w:cs="Arial"/>
        </w:rPr>
        <w:t>1</w:t>
      </w:r>
      <w:r w:rsidR="000F43DC" w:rsidRPr="00771517">
        <w:rPr>
          <w:rFonts w:ascii="Arial" w:hAnsi="Arial" w:cs="Arial"/>
        </w:rPr>
        <w:t xml:space="preserve">, p </w:t>
      </w:r>
      <w:r w:rsidR="000F43DC">
        <w:rPr>
          <w:rFonts w:ascii="Arial" w:hAnsi="Arial" w:cs="Arial"/>
        </w:rPr>
        <w:t>= 0.687</w:t>
      </w:r>
      <w:r w:rsidR="00E40EFC">
        <w:rPr>
          <w:rFonts w:ascii="Arial" w:hAnsi="Arial" w:cs="Arial"/>
        </w:rPr>
        <w:t>)</w:t>
      </w:r>
      <w:r w:rsidR="00B41ED7">
        <w:rPr>
          <w:rFonts w:ascii="Arial" w:hAnsi="Arial" w:cs="Arial"/>
        </w:rPr>
        <w:t xml:space="preserve">, with roughly equivalent levels of sequestration in sympatric and allopatric </w:t>
      </w:r>
      <w:r w:rsidR="00B41ED7" w:rsidRPr="00176D53">
        <w:rPr>
          <w:rFonts w:ascii="Arial" w:hAnsi="Arial" w:cs="Arial"/>
          <w:i/>
          <w:iCs/>
        </w:rPr>
        <w:t>population x host</w:t>
      </w:r>
      <w:r w:rsidR="00B41ED7">
        <w:rPr>
          <w:rFonts w:ascii="Arial" w:hAnsi="Arial" w:cs="Arial"/>
        </w:rPr>
        <w:t xml:space="preserve"> combinations (</w:t>
      </w:r>
      <w:r w:rsidR="0031649A">
        <w:rPr>
          <w:rFonts w:ascii="Arial" w:hAnsi="Arial" w:cs="Arial"/>
        </w:rPr>
        <w:t xml:space="preserve">Figure 4A, </w:t>
      </w:r>
      <w:r w:rsidR="00523F29">
        <w:rPr>
          <w:rFonts w:ascii="Arial" w:hAnsi="Arial" w:cs="Arial"/>
        </w:rPr>
        <w:t>Table</w:t>
      </w:r>
      <w:r w:rsidR="00B41ED7">
        <w:rPr>
          <w:rFonts w:ascii="Arial" w:hAnsi="Arial" w:cs="Arial"/>
        </w:rPr>
        <w:t xml:space="preserve"> S</w:t>
      </w:r>
      <w:r w:rsidR="005E1397">
        <w:rPr>
          <w:rFonts w:ascii="Arial" w:hAnsi="Arial" w:cs="Arial"/>
        </w:rPr>
        <w:t>8</w:t>
      </w:r>
      <w:r w:rsidR="00B41ED7">
        <w:rPr>
          <w:rFonts w:ascii="Arial" w:hAnsi="Arial" w:cs="Arial"/>
        </w:rPr>
        <w:t>).</w:t>
      </w:r>
      <w:r w:rsidR="00E647A5">
        <w:rPr>
          <w:rFonts w:ascii="Arial" w:hAnsi="Arial" w:cs="Arial"/>
        </w:rPr>
        <w:t xml:space="preserve"> Accounting for development time did not meaningfully impact any of our inferences (Figure S</w:t>
      </w:r>
      <w:r w:rsidR="00735D53">
        <w:rPr>
          <w:rFonts w:ascii="Arial" w:hAnsi="Arial" w:cs="Arial"/>
        </w:rPr>
        <w:t>5</w:t>
      </w:r>
      <w:r w:rsidR="00E647A5">
        <w:rPr>
          <w:rFonts w:ascii="Arial" w:hAnsi="Arial" w:cs="Arial"/>
        </w:rPr>
        <w:t>), and</w:t>
      </w:r>
      <w:r w:rsidR="00451810">
        <w:rPr>
          <w:rFonts w:ascii="Arial" w:hAnsi="Arial" w:cs="Arial"/>
        </w:rPr>
        <w:t xml:space="preserve"> </w:t>
      </w:r>
      <w:r w:rsidR="00E647A5">
        <w:rPr>
          <w:rFonts w:ascii="Arial" w:eastAsia="Times New Roman" w:hAnsi="Arial" w:cs="Arial"/>
        </w:rPr>
        <w:t xml:space="preserve">we did not find a strong correlation between development time and the total concentration of sequestered </w:t>
      </w:r>
      <w:r w:rsidR="00E647A5">
        <w:rPr>
          <w:rFonts w:ascii="Arial" w:eastAsia="Times New Roman" w:hAnsi="Arial" w:cs="Arial"/>
        </w:rPr>
        <w:lastRenderedPageBreak/>
        <w:t>cardenolides (Figure S</w:t>
      </w:r>
      <w:r w:rsidR="00735D53">
        <w:rPr>
          <w:rFonts w:ascii="Arial" w:eastAsia="Times New Roman" w:hAnsi="Arial" w:cs="Arial"/>
        </w:rPr>
        <w:t>6</w:t>
      </w:r>
      <w:r w:rsidR="00E647A5">
        <w:rPr>
          <w:rFonts w:ascii="Arial" w:eastAsia="Times New Roman" w:hAnsi="Arial" w:cs="Arial"/>
        </w:rPr>
        <w:t xml:space="preserve">). </w:t>
      </w:r>
      <w:r w:rsidR="00454C6A" w:rsidRPr="00974A0F">
        <w:rPr>
          <w:rFonts w:ascii="Arial" w:hAnsi="Arial" w:cs="Arial"/>
        </w:rPr>
        <w:t>Across all species and populations, female monarchs sequestered slightly more than males, although this difference was not significant (</w:t>
      </w:r>
      <w:r w:rsidR="00454C6A">
        <w:rPr>
          <w:rFonts w:ascii="Arial" w:eastAsia="Times New Roman" w:hAnsi="Arial" w:cs="Arial"/>
          <w:color w:val="202124"/>
          <w:shd w:val="clear" w:color="auto" w:fill="FFFFFF"/>
        </w:rPr>
        <w:t>t = 1.688</w:t>
      </w:r>
      <w:r w:rsidR="00454C6A" w:rsidRPr="00974A0F">
        <w:rPr>
          <w:rFonts w:ascii="Arial" w:eastAsia="Times New Roman" w:hAnsi="Arial" w:cs="Arial"/>
        </w:rPr>
        <w:t>, p = 0.091).</w:t>
      </w:r>
      <w:r w:rsidR="00454C6A">
        <w:rPr>
          <w:rFonts w:ascii="Arial" w:eastAsia="Times New Roman" w:hAnsi="Arial" w:cs="Arial"/>
        </w:rPr>
        <w:t xml:space="preserve"> Maternal families within populations </w:t>
      </w:r>
      <w:r w:rsidR="00E647A5">
        <w:rPr>
          <w:rFonts w:ascii="Arial" w:eastAsia="Times New Roman" w:hAnsi="Arial" w:cs="Arial"/>
        </w:rPr>
        <w:t>varied substantially</w:t>
      </w:r>
      <w:r w:rsidR="00454C6A">
        <w:rPr>
          <w:rFonts w:ascii="Arial" w:eastAsia="Times New Roman" w:hAnsi="Arial" w:cs="Arial"/>
        </w:rPr>
        <w:t xml:space="preserve"> in their propensity to sequester cardenolides (Figure S</w:t>
      </w:r>
      <w:r w:rsidR="00735D53">
        <w:rPr>
          <w:rFonts w:ascii="Arial" w:eastAsia="Times New Roman" w:hAnsi="Arial" w:cs="Arial"/>
        </w:rPr>
        <w:t>7</w:t>
      </w:r>
      <w:r w:rsidR="00454C6A">
        <w:rPr>
          <w:rFonts w:ascii="Arial" w:eastAsia="Times New Roman" w:hAnsi="Arial" w:cs="Arial"/>
        </w:rPr>
        <w:t>).</w:t>
      </w:r>
      <w:ins w:id="415" w:author="Micah Freedman" w:date="2022-03-22T12:27:00Z">
        <w:r w:rsidRPr="00012CA6">
          <w:rPr>
            <w:rFonts w:ascii="Arial" w:hAnsi="Arial" w:cs="Arial"/>
            <w:noProof/>
          </w:rPr>
          <w:t xml:space="preserve"> </w:t>
        </w:r>
      </w:ins>
    </w:p>
    <w:p w14:paraId="60838156" w14:textId="77777777" w:rsidR="0085278B" w:rsidRDefault="0085278B" w:rsidP="00BA7D0C">
      <w:pPr>
        <w:spacing w:line="480" w:lineRule="auto"/>
        <w:ind w:firstLine="720"/>
        <w:jc w:val="both"/>
        <w:rPr>
          <w:ins w:id="416" w:author="Micah Freedman" w:date="2022-03-10T14:32:00Z"/>
          <w:rFonts w:ascii="Arial" w:eastAsia="Times New Roman" w:hAnsi="Arial" w:cs="Arial"/>
        </w:rPr>
      </w:pPr>
    </w:p>
    <w:p w14:paraId="38FA97EE" w14:textId="669598E3" w:rsidR="0085278B" w:rsidRDefault="0085278B" w:rsidP="0085278B">
      <w:pPr>
        <w:spacing w:line="480" w:lineRule="auto"/>
        <w:jc w:val="center"/>
        <w:rPr>
          <w:ins w:id="417" w:author="Micah Freedman" w:date="2022-03-10T14:32:00Z"/>
          <w:rFonts w:ascii="Arial" w:hAnsi="Arial" w:cs="Arial"/>
          <w:i/>
          <w:iCs/>
        </w:rPr>
      </w:pPr>
      <w:ins w:id="418" w:author="Micah Freedman" w:date="2022-03-10T14:32:00Z">
        <w:r w:rsidRPr="00C63909">
          <w:rPr>
            <w:rFonts w:ascii="Arial" w:hAnsi="Arial" w:cs="Arial"/>
            <w:i/>
            <w:iCs/>
          </w:rPr>
          <w:t>Approach 2: How does loss of bird predation affect cardenolide sequestration?</w:t>
        </w:r>
      </w:ins>
    </w:p>
    <w:p w14:paraId="14173BB2" w14:textId="77777777" w:rsidR="0085278B" w:rsidRPr="0085278B" w:rsidRDefault="0085278B">
      <w:pPr>
        <w:spacing w:line="480" w:lineRule="auto"/>
        <w:jc w:val="center"/>
        <w:rPr>
          <w:rFonts w:ascii="Arial" w:hAnsi="Arial" w:cs="Arial"/>
          <w:i/>
          <w:iCs/>
          <w:rPrChange w:id="419" w:author="Micah Freedman" w:date="2022-03-10T14:32:00Z">
            <w:rPr>
              <w:rFonts w:ascii="Arial" w:hAnsi="Arial" w:cs="Arial"/>
            </w:rPr>
          </w:rPrChange>
        </w:rPr>
        <w:pPrChange w:id="420" w:author="Micah Freedman" w:date="2022-03-10T14:32:00Z">
          <w:pPr>
            <w:spacing w:line="480" w:lineRule="auto"/>
            <w:jc w:val="both"/>
          </w:pPr>
        </w:pPrChange>
      </w:pPr>
    </w:p>
    <w:p w14:paraId="18B1708B" w14:textId="01C7036B" w:rsidR="00E94EB1" w:rsidRDefault="00E94EB1" w:rsidP="008442F3">
      <w:pPr>
        <w:spacing w:line="480" w:lineRule="auto"/>
        <w:jc w:val="both"/>
        <w:rPr>
          <w:rFonts w:ascii="Arial" w:hAnsi="Arial" w:cs="Arial"/>
        </w:rPr>
      </w:pPr>
      <w:r>
        <w:rPr>
          <w:rFonts w:ascii="Arial" w:hAnsi="Arial" w:cs="Arial"/>
        </w:rPr>
        <w:tab/>
        <w:t>Wild-caught monarchs from Guam, an island with no birds, had modestly lower cardenolide concentrations</w:t>
      </w:r>
      <w:r w:rsidR="000665B6">
        <w:rPr>
          <w:rFonts w:ascii="Arial" w:hAnsi="Arial" w:cs="Arial"/>
        </w:rPr>
        <w:t xml:space="preserve"> (2.</w:t>
      </w:r>
      <w:r w:rsidR="005954D7">
        <w:rPr>
          <w:rFonts w:ascii="Arial" w:hAnsi="Arial" w:cs="Arial"/>
        </w:rPr>
        <w:t>24</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25</w:t>
      </w:r>
      <w:r w:rsidR="000665B6">
        <w:rPr>
          <w:rFonts w:ascii="Arial" w:hAnsi="Arial" w:cs="Arial"/>
        </w:rPr>
        <w:t xml:space="preserve"> mg/g)</w:t>
      </w:r>
      <w:r>
        <w:rPr>
          <w:rFonts w:ascii="Arial" w:hAnsi="Arial" w:cs="Arial"/>
        </w:rPr>
        <w:t xml:space="preserve"> tha</w:t>
      </w:r>
      <w:r w:rsidR="000F43DC">
        <w:rPr>
          <w:rFonts w:ascii="Arial" w:hAnsi="Arial" w:cs="Arial"/>
        </w:rPr>
        <w:t>n</w:t>
      </w:r>
      <w:r>
        <w:rPr>
          <w:rFonts w:ascii="Arial" w:hAnsi="Arial" w:cs="Arial"/>
        </w:rPr>
        <w:t xml:space="preserve"> wild-caught monarchs from Rota</w:t>
      </w:r>
      <w:r w:rsidR="000665B6">
        <w:rPr>
          <w:rFonts w:ascii="Arial" w:hAnsi="Arial" w:cs="Arial"/>
        </w:rPr>
        <w:t xml:space="preserve"> (2.</w:t>
      </w:r>
      <w:r w:rsidR="005954D7">
        <w:rPr>
          <w:rFonts w:ascii="Arial" w:hAnsi="Arial" w:cs="Arial"/>
        </w:rPr>
        <w:t>66</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36</w:t>
      </w:r>
      <w:r w:rsidR="000665B6">
        <w:rPr>
          <w:rFonts w:ascii="Arial" w:hAnsi="Arial" w:cs="Arial"/>
        </w:rPr>
        <w:t xml:space="preserve"> mg/g)</w:t>
      </w:r>
      <w:r>
        <w:rPr>
          <w:rFonts w:ascii="Arial" w:hAnsi="Arial" w:cs="Arial"/>
        </w:rPr>
        <w:t xml:space="preserve"> (</w:t>
      </w:r>
      <w:r w:rsidR="000665B6">
        <w:rPr>
          <w:rFonts w:ascii="Arial" w:hAnsi="Arial" w:cs="Arial"/>
        </w:rPr>
        <w:t>t = -</w:t>
      </w:r>
      <w:r w:rsidR="005954D7">
        <w:rPr>
          <w:rFonts w:ascii="Arial" w:hAnsi="Arial" w:cs="Arial"/>
        </w:rPr>
        <w:t>0.96</w:t>
      </w:r>
      <w:r w:rsidR="000665B6">
        <w:rPr>
          <w:rFonts w:ascii="Arial" w:hAnsi="Arial" w:cs="Arial"/>
        </w:rPr>
        <w:t>, p = 0.</w:t>
      </w:r>
      <w:r w:rsidR="005954D7">
        <w:rPr>
          <w:rFonts w:ascii="Arial" w:hAnsi="Arial" w:cs="Arial"/>
        </w:rPr>
        <w:t>340</w:t>
      </w:r>
      <w:r>
        <w:rPr>
          <w:rFonts w:ascii="Arial" w:hAnsi="Arial" w:cs="Arial"/>
        </w:rPr>
        <w:t xml:space="preserve">). </w:t>
      </w:r>
      <w:r w:rsidR="00DF5807">
        <w:rPr>
          <w:rFonts w:ascii="Arial" w:hAnsi="Arial" w:cs="Arial"/>
        </w:rPr>
        <w:t>After</w:t>
      </w:r>
      <w:r>
        <w:rPr>
          <w:rFonts w:ascii="Arial" w:hAnsi="Arial" w:cs="Arial"/>
        </w:rPr>
        <w:t xml:space="preserve"> accounting for </w:t>
      </w:r>
      <w:r w:rsidR="00DF5807">
        <w:rPr>
          <w:rFonts w:ascii="Arial" w:hAnsi="Arial" w:cs="Arial"/>
        </w:rPr>
        <w:t xml:space="preserve">average </w:t>
      </w:r>
      <w:r>
        <w:rPr>
          <w:rFonts w:ascii="Arial" w:hAnsi="Arial" w:cs="Arial"/>
        </w:rPr>
        <w:t>cardenolide concentrations of</w:t>
      </w:r>
      <w:r w:rsidR="00DF5807">
        <w:rPr>
          <w:rFonts w:ascii="Arial" w:hAnsi="Arial" w:cs="Arial"/>
        </w:rPr>
        <w:t xml:space="preserve"> field-sampled</w:t>
      </w:r>
      <w:r>
        <w:rPr>
          <w:rFonts w:ascii="Arial" w:hAnsi="Arial" w:cs="Arial"/>
        </w:rPr>
        <w:t xml:space="preserve"> </w:t>
      </w:r>
      <w:r w:rsidRPr="00DF5807">
        <w:rPr>
          <w:rFonts w:ascii="Arial" w:hAnsi="Arial" w:cs="Arial"/>
          <w:i/>
          <w:iCs/>
        </w:rPr>
        <w:t>A. curassavica</w:t>
      </w:r>
      <w:r>
        <w:rPr>
          <w:rFonts w:ascii="Arial" w:hAnsi="Arial" w:cs="Arial"/>
        </w:rPr>
        <w:t xml:space="preserve"> on each island, which were </w:t>
      </w:r>
      <w:r w:rsidR="005954D7">
        <w:rPr>
          <w:rFonts w:ascii="Arial" w:hAnsi="Arial" w:cs="Arial"/>
        </w:rPr>
        <w:t>31</w:t>
      </w:r>
      <w:r>
        <w:rPr>
          <w:rFonts w:ascii="Arial" w:hAnsi="Arial" w:cs="Arial"/>
        </w:rPr>
        <w:t xml:space="preserve">% higher from </w:t>
      </w:r>
      <w:r w:rsidR="001B27EC">
        <w:rPr>
          <w:rFonts w:ascii="Arial" w:hAnsi="Arial" w:cs="Arial"/>
        </w:rPr>
        <w:t>naturally occurring</w:t>
      </w:r>
      <w:r>
        <w:rPr>
          <w:rFonts w:ascii="Arial" w:hAnsi="Arial" w:cs="Arial"/>
        </w:rPr>
        <w:t xml:space="preserve"> plants on Guam</w:t>
      </w:r>
      <w:r w:rsidR="005954D7">
        <w:rPr>
          <w:rFonts w:ascii="Arial" w:hAnsi="Arial" w:cs="Arial"/>
        </w:rPr>
        <w:t xml:space="preserve"> (3.96 </w:t>
      </w:r>
      <w:r w:rsidR="005954D7" w:rsidRPr="00771517">
        <w:rPr>
          <w:rFonts w:ascii="Arial" w:hAnsi="Arial" w:cs="Arial"/>
        </w:rPr>
        <w:t>±</w:t>
      </w:r>
      <w:r w:rsidR="005954D7">
        <w:rPr>
          <w:rFonts w:ascii="Arial" w:hAnsi="Arial" w:cs="Arial"/>
        </w:rPr>
        <w:t xml:space="preserve"> 0.70 mg/g)</w:t>
      </w:r>
      <w:r w:rsidR="0036474D">
        <w:rPr>
          <w:rFonts w:ascii="Arial" w:hAnsi="Arial" w:cs="Arial"/>
        </w:rPr>
        <w:t xml:space="preserve"> than from Rota</w:t>
      </w:r>
      <w:r w:rsidR="005954D7">
        <w:rPr>
          <w:rFonts w:ascii="Arial" w:hAnsi="Arial" w:cs="Arial"/>
        </w:rPr>
        <w:t xml:space="preserve"> (2.72 </w:t>
      </w:r>
      <w:r w:rsidR="005954D7" w:rsidRPr="00771517">
        <w:rPr>
          <w:rFonts w:ascii="Arial" w:hAnsi="Arial" w:cs="Arial"/>
        </w:rPr>
        <w:t>±</w:t>
      </w:r>
      <w:r w:rsidR="005954D7">
        <w:rPr>
          <w:rFonts w:ascii="Arial" w:hAnsi="Arial" w:cs="Arial"/>
        </w:rPr>
        <w:t xml:space="preserve"> 1.12 mg/g)</w:t>
      </w:r>
      <w:r w:rsidR="00DF5807">
        <w:rPr>
          <w:rFonts w:ascii="Arial" w:hAnsi="Arial" w:cs="Arial"/>
        </w:rPr>
        <w:t>, monarchs from Guam sequestered significantly less than monarchs from Rota (t = -3.23, p = 0.002)</w:t>
      </w:r>
      <w:r>
        <w:rPr>
          <w:rFonts w:ascii="Arial" w:hAnsi="Arial" w:cs="Arial"/>
        </w:rPr>
        <w:t xml:space="preserve">. </w:t>
      </w:r>
      <w:r w:rsidR="0036474D">
        <w:rPr>
          <w:rFonts w:ascii="Arial" w:hAnsi="Arial" w:cs="Arial"/>
        </w:rPr>
        <w:t xml:space="preserve">Among all </w:t>
      </w:r>
      <w:r w:rsidR="00D9245C">
        <w:rPr>
          <w:rFonts w:ascii="Arial" w:hAnsi="Arial" w:cs="Arial"/>
        </w:rPr>
        <w:t xml:space="preserve">six </w:t>
      </w:r>
      <w:r w:rsidR="0036474D">
        <w:rPr>
          <w:rFonts w:ascii="Arial" w:hAnsi="Arial" w:cs="Arial"/>
        </w:rPr>
        <w:t xml:space="preserve">monarch populations reared in the greenhouse, Guam had the lowest </w:t>
      </w:r>
      <w:r w:rsidR="00B41ED7">
        <w:rPr>
          <w:rFonts w:ascii="Arial" w:hAnsi="Arial" w:cs="Arial"/>
        </w:rPr>
        <w:t>population-specific intercept for overall</w:t>
      </w:r>
      <w:r w:rsidR="0036474D">
        <w:rPr>
          <w:rFonts w:ascii="Arial" w:hAnsi="Arial" w:cs="Arial"/>
        </w:rPr>
        <w:t xml:space="preserve"> cardenolide sequestration</w:t>
      </w:r>
      <w:r w:rsidR="0092021E">
        <w:rPr>
          <w:rFonts w:ascii="Arial" w:hAnsi="Arial" w:cs="Arial"/>
        </w:rPr>
        <w:t>; however, after correcting for multiple comparisons, no pairwise differences among populations were significant</w:t>
      </w:r>
      <w:r w:rsidR="006B08DE">
        <w:rPr>
          <w:rFonts w:ascii="Arial" w:hAnsi="Arial" w:cs="Arial"/>
        </w:rPr>
        <w:t xml:space="preserve"> for overall cardenolide sequestration</w:t>
      </w:r>
      <w:r w:rsidR="0036474D">
        <w:rPr>
          <w:rFonts w:ascii="Arial" w:hAnsi="Arial" w:cs="Arial"/>
        </w:rPr>
        <w:t xml:space="preserve">. </w:t>
      </w:r>
      <w:r w:rsidR="0092021E">
        <w:rPr>
          <w:rFonts w:ascii="Arial" w:hAnsi="Arial" w:cs="Arial"/>
        </w:rPr>
        <w:t>The</w:t>
      </w:r>
      <w:r w:rsidR="0036474D">
        <w:rPr>
          <w:rFonts w:ascii="Arial" w:hAnsi="Arial" w:cs="Arial"/>
        </w:rPr>
        <w:t xml:space="preserve"> pattern of reduced sequestration</w:t>
      </w:r>
      <w:r w:rsidR="00D9245C">
        <w:rPr>
          <w:rFonts w:ascii="Arial" w:hAnsi="Arial" w:cs="Arial"/>
        </w:rPr>
        <w:t xml:space="preserve"> by monarchs from Guam</w:t>
      </w:r>
      <w:r w:rsidR="0036474D">
        <w:rPr>
          <w:rFonts w:ascii="Arial" w:hAnsi="Arial" w:cs="Arial"/>
        </w:rPr>
        <w:t xml:space="preserve"> was most pronounced on </w:t>
      </w:r>
      <w:r w:rsidR="0036474D" w:rsidRPr="0092021E">
        <w:rPr>
          <w:rFonts w:ascii="Arial" w:hAnsi="Arial" w:cs="Arial"/>
          <w:i/>
          <w:iCs/>
        </w:rPr>
        <w:t>A. curassavica</w:t>
      </w:r>
      <w:r w:rsidR="0036474D">
        <w:rPr>
          <w:rFonts w:ascii="Arial" w:hAnsi="Arial" w:cs="Arial"/>
        </w:rPr>
        <w:t>, the</w:t>
      </w:r>
      <w:r w:rsidR="006B08DE">
        <w:rPr>
          <w:rFonts w:ascii="Arial" w:hAnsi="Arial" w:cs="Arial"/>
        </w:rPr>
        <w:t>ir</w:t>
      </w:r>
      <w:r w:rsidR="0036474D">
        <w:rPr>
          <w:rFonts w:ascii="Arial" w:hAnsi="Arial" w:cs="Arial"/>
        </w:rPr>
        <w:t xml:space="preserve"> </w:t>
      </w:r>
      <w:r w:rsidR="006B08DE">
        <w:rPr>
          <w:rFonts w:ascii="Arial" w:hAnsi="Arial" w:cs="Arial"/>
        </w:rPr>
        <w:t>sympatric</w:t>
      </w:r>
      <w:r w:rsidR="0036474D">
        <w:rPr>
          <w:rFonts w:ascii="Arial" w:hAnsi="Arial" w:cs="Arial"/>
        </w:rPr>
        <w:t xml:space="preserve"> host</w:t>
      </w:r>
      <w:r w:rsidR="0092021E">
        <w:rPr>
          <w:rFonts w:ascii="Arial" w:hAnsi="Arial" w:cs="Arial"/>
        </w:rPr>
        <w:t xml:space="preserve">: Guam monarchs sequestered, on average, 33.1% fewer cardenolides on </w:t>
      </w:r>
      <w:r w:rsidR="0092021E" w:rsidRPr="0092021E">
        <w:rPr>
          <w:rFonts w:ascii="Arial" w:hAnsi="Arial" w:cs="Arial"/>
          <w:i/>
          <w:iCs/>
        </w:rPr>
        <w:t>A. curassavica</w:t>
      </w:r>
      <w:r w:rsidR="0092021E">
        <w:rPr>
          <w:rFonts w:ascii="Arial" w:hAnsi="Arial" w:cs="Arial"/>
        </w:rPr>
        <w:t xml:space="preserve"> than other populations</w:t>
      </w:r>
      <w:r w:rsidR="00DE433E">
        <w:rPr>
          <w:rFonts w:ascii="Arial" w:hAnsi="Arial" w:cs="Arial"/>
        </w:rPr>
        <w:t xml:space="preserve">, and significantly less than populations from Australia, </w:t>
      </w:r>
      <w:r w:rsidR="000B6327">
        <w:rPr>
          <w:rFonts w:ascii="Arial" w:hAnsi="Arial" w:cs="Arial"/>
        </w:rPr>
        <w:t>Eastern North America, and Puerto Rico</w:t>
      </w:r>
      <w:r w:rsidR="009A30BD">
        <w:rPr>
          <w:rFonts w:ascii="Arial" w:hAnsi="Arial" w:cs="Arial"/>
        </w:rPr>
        <w:t xml:space="preserve"> on this host</w:t>
      </w:r>
      <w:r w:rsidR="000F43DC">
        <w:rPr>
          <w:rFonts w:ascii="Arial" w:hAnsi="Arial" w:cs="Arial"/>
        </w:rPr>
        <w:t xml:space="preserve"> (Figure </w:t>
      </w:r>
      <w:r w:rsidR="00B41ED7">
        <w:rPr>
          <w:rFonts w:ascii="Arial" w:hAnsi="Arial" w:cs="Arial"/>
        </w:rPr>
        <w:t>5D</w:t>
      </w:r>
      <w:r w:rsidR="000D5DB8">
        <w:rPr>
          <w:rFonts w:ascii="Arial" w:hAnsi="Arial" w:cs="Arial"/>
        </w:rPr>
        <w:t>; Figure S</w:t>
      </w:r>
      <w:r w:rsidR="00735D53">
        <w:rPr>
          <w:rFonts w:ascii="Arial" w:hAnsi="Arial" w:cs="Arial"/>
        </w:rPr>
        <w:t>8</w:t>
      </w:r>
      <w:r w:rsidR="00724616">
        <w:rPr>
          <w:rFonts w:ascii="Arial" w:hAnsi="Arial" w:cs="Arial"/>
        </w:rPr>
        <w:t>; Table S</w:t>
      </w:r>
      <w:r w:rsidR="005E1397">
        <w:rPr>
          <w:rFonts w:ascii="Arial" w:hAnsi="Arial" w:cs="Arial"/>
        </w:rPr>
        <w:t>10</w:t>
      </w:r>
      <w:r w:rsidR="000F43DC">
        <w:rPr>
          <w:rFonts w:ascii="Arial" w:hAnsi="Arial" w:cs="Arial"/>
        </w:rPr>
        <w:t>)</w:t>
      </w:r>
      <w:r w:rsidR="009A30BD">
        <w:rPr>
          <w:rFonts w:ascii="Arial" w:hAnsi="Arial" w:cs="Arial"/>
        </w:rPr>
        <w:t>.</w:t>
      </w:r>
    </w:p>
    <w:p w14:paraId="6437C2BA" w14:textId="4A3634C2" w:rsidR="0036474D" w:rsidRDefault="0036474D" w:rsidP="008442F3">
      <w:pPr>
        <w:spacing w:line="480" w:lineRule="auto"/>
        <w:jc w:val="both"/>
        <w:rPr>
          <w:rFonts w:ascii="Arial" w:hAnsi="Arial" w:cs="Arial"/>
        </w:rPr>
      </w:pPr>
    </w:p>
    <w:p w14:paraId="72C704C6" w14:textId="1F13F446" w:rsidR="00851F66" w:rsidRDefault="00851F66" w:rsidP="008442F3">
      <w:pPr>
        <w:spacing w:line="480" w:lineRule="auto"/>
        <w:jc w:val="center"/>
        <w:rPr>
          <w:ins w:id="421" w:author="Micah Freedman" w:date="2022-03-22T12:28:00Z"/>
          <w:rFonts w:ascii="Arial" w:hAnsi="Arial" w:cs="Arial"/>
          <w:b/>
          <w:bCs/>
        </w:rPr>
      </w:pPr>
      <w:ins w:id="422" w:author="Micah Freedman" w:date="2022-03-22T12:28:00Z">
        <w:r>
          <w:rPr>
            <w:rFonts w:ascii="Arial" w:hAnsi="Arial" w:cs="Arial"/>
            <w:noProof/>
          </w:rPr>
          <w:lastRenderedPageBreak/>
          <mc:AlternateContent>
            <mc:Choice Requires="wpg">
              <w:drawing>
                <wp:anchor distT="0" distB="0" distL="114300" distR="114300" simplePos="0" relativeHeight="251674624" behindDoc="0" locked="0" layoutInCell="1" allowOverlap="1" wp14:anchorId="3B38BD46" wp14:editId="215D1BE9">
                  <wp:simplePos x="0" y="0"/>
                  <wp:positionH relativeFrom="column">
                    <wp:posOffset>0</wp:posOffset>
                  </wp:positionH>
                  <wp:positionV relativeFrom="paragraph">
                    <wp:posOffset>0</wp:posOffset>
                  </wp:positionV>
                  <wp:extent cx="5943600" cy="5411097"/>
                  <wp:effectExtent l="0" t="0" r="12700" b="12065"/>
                  <wp:wrapSquare wrapText="bothSides"/>
                  <wp:docPr id="37" name="Group 37"/>
                  <wp:cNvGraphicFramePr/>
                  <a:graphic xmlns:a="http://schemas.openxmlformats.org/drawingml/2006/main">
                    <a:graphicData uri="http://schemas.microsoft.com/office/word/2010/wordprocessingGroup">
                      <wpg:wgp>
                        <wpg:cNvGrpSpPr/>
                        <wpg:grpSpPr>
                          <a:xfrm>
                            <a:off x="0" y="0"/>
                            <a:ext cx="5943600" cy="5411097"/>
                            <a:chOff x="0" y="0"/>
                            <a:chExt cx="5943600" cy="5411097"/>
                          </a:xfrm>
                        </wpg:grpSpPr>
                        <wps:wsp>
                          <wps:cNvPr id="38" name="Text Box 38"/>
                          <wps:cNvSpPr txBox="1"/>
                          <wps:spPr>
                            <a:xfrm>
                              <a:off x="0" y="3345629"/>
                              <a:ext cx="5943600" cy="2065468"/>
                            </a:xfrm>
                            <a:prstGeom prst="rect">
                              <a:avLst/>
                            </a:prstGeom>
                            <a:solidFill>
                              <a:schemeClr val="lt1"/>
                            </a:solidFill>
                            <a:ln w="6350">
                              <a:solidFill>
                                <a:prstClr val="black"/>
                              </a:solidFill>
                            </a:ln>
                          </wps:spPr>
                          <wps:txbx>
                            <w:txbxContent>
                              <w:p w14:paraId="5FA359A0" w14:textId="77777777" w:rsidR="00810135" w:rsidRPr="00176D53" w:rsidRDefault="00810135" w:rsidP="00810135">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Pr>
                                    <w:rFonts w:ascii="Arial" w:hAnsi="Arial" w:cs="Arial"/>
                                  </w:rPr>
                                  <w:t xml:space="preserve"> In panels C and D, an adjusted cardenolide concentration of 1 means that wing and associated leaf tissue had equivalent concentrations.</w:t>
                                </w:r>
                              </w:p>
                              <w:p w14:paraId="18B2455D" w14:textId="77777777" w:rsidR="00810135" w:rsidRDefault="00810135" w:rsidP="00810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Picture 3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14:sizeRelV relativeFrom="margin">
                    <wp14:pctHeight>0</wp14:pctHeight>
                  </wp14:sizeRelV>
                </wp:anchor>
              </w:drawing>
            </mc:Choice>
            <mc:Fallback>
              <w:pict>
                <v:group w14:anchorId="3B38BD46" id="Group 37" o:spid="_x0000_s1039" style="position:absolute;left:0;text-align:left;margin-left:0;margin-top:0;width:468pt;height:426.05pt;z-index:251674624;mso-height-relative:margin" coordsize="59436,54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">
                  <v:shape id="Text Box 38" o:spid="_x0000_s1040" type="#_x0000_t202" style="position:absolute;top:33456;width:59436;height:20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zttxgAAAOAAAAAPAAAAZHJzL2Rvd25yZXYueG1sRI9NSwMx&#13;&#10;EIbvgv8hjODNZlWQ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mDc7bcYAAADgAAAA&#13;&#10;DwAAAAAAAAAAAAAAAAAHAgAAZHJzL2Rvd25yZXYueG1sUEsFBgAAAAADAAMAtwAAAPoCAAAAAA==&#13;&#10;" fillcolor="white [3201]" strokeweight=".5pt">
                    <v:textbox>
                      <w:txbxContent>
                        <w:p w14:paraId="5FA359A0" w14:textId="77777777" w:rsidR="00810135" w:rsidRPr="00176D53" w:rsidRDefault="00810135" w:rsidP="00810135">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Pr>
                              <w:rFonts w:ascii="Arial" w:hAnsi="Arial" w:cs="Arial"/>
                            </w:rPr>
                            <w:t xml:space="preserve"> In panels C and D, an adjusted cardenolide concentration of 1 means that wing and associated leaf tissue had equivalent concentrations.</w:t>
                          </w:r>
                        </w:p>
                        <w:p w14:paraId="18B2455D" w14:textId="77777777" w:rsidR="00810135" w:rsidRDefault="00810135" w:rsidP="00810135"/>
                      </w:txbxContent>
                    </v:textbox>
                  </v:shape>
                  <v:shape id="Picture 39" o:spid="_x0000_s1041"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">
                    <v:imagedata r:id="rId19" o:title=""/>
                  </v:shape>
                  <w10:wrap type="square"/>
                </v:group>
              </w:pict>
            </mc:Fallback>
          </mc:AlternateContent>
        </w:r>
      </w:ins>
    </w:p>
    <w:p w14:paraId="1C92D27E" w14:textId="7091A92C" w:rsidR="0036474D" w:rsidRDefault="00810135" w:rsidP="008442F3">
      <w:pPr>
        <w:spacing w:line="480" w:lineRule="auto"/>
        <w:jc w:val="center"/>
        <w:rPr>
          <w:rFonts w:ascii="Arial" w:hAnsi="Arial" w:cs="Arial"/>
          <w:b/>
          <w:bCs/>
        </w:rPr>
      </w:pPr>
      <w:ins w:id="423" w:author="Micah Freedman" w:date="2022-03-22T12:28:00Z">
        <w:r w:rsidRPr="00E40EFC">
          <w:rPr>
            <w:rFonts w:ascii="Arial" w:hAnsi="Arial" w:cs="Arial"/>
            <w:b/>
            <w:bCs/>
          </w:rPr>
          <w:t xml:space="preserve"> </w:t>
        </w:r>
      </w:ins>
      <w:r w:rsidR="0036474D" w:rsidRPr="00E40EFC">
        <w:rPr>
          <w:rFonts w:ascii="Arial" w:hAnsi="Arial" w:cs="Arial"/>
          <w:b/>
          <w:bCs/>
        </w:rPr>
        <w:t>Discussion</w:t>
      </w:r>
    </w:p>
    <w:p w14:paraId="67249326" w14:textId="7403CE0D" w:rsidR="00E40EFC" w:rsidRDefault="00E40EFC" w:rsidP="008442F3">
      <w:pPr>
        <w:spacing w:line="480" w:lineRule="auto"/>
        <w:jc w:val="both"/>
        <w:rPr>
          <w:rFonts w:ascii="Arial" w:hAnsi="Arial" w:cs="Arial"/>
        </w:rPr>
      </w:pPr>
    </w:p>
    <w:p w14:paraId="442A6328" w14:textId="17EF99BB" w:rsidR="00A445E1" w:rsidRDefault="007A08AA" w:rsidP="0006491F">
      <w:pPr>
        <w:spacing w:line="480" w:lineRule="auto"/>
        <w:jc w:val="both"/>
        <w:rPr>
          <w:rFonts w:ascii="Arial" w:hAnsi="Arial" w:cs="Arial"/>
        </w:rPr>
      </w:pPr>
      <w:r>
        <w:rPr>
          <w:rFonts w:ascii="Arial" w:hAnsi="Arial" w:cs="Arial"/>
        </w:rPr>
        <w:tab/>
        <w:t xml:space="preserve">We found strong evidence for GxE interactions in sequestration ability, </w:t>
      </w:r>
      <w:ins w:id="424" w:author="Micah Freedman" w:date="2022-03-10T15:55:00Z">
        <w:r w:rsidR="0006491F">
          <w:rPr>
            <w:rFonts w:ascii="Arial" w:hAnsi="Arial" w:cs="Arial"/>
          </w:rPr>
          <w:t>suggesti</w:t>
        </w:r>
      </w:ins>
      <w:ins w:id="425" w:author="Micah Freedman" w:date="2022-03-10T15:56:00Z">
        <w:r w:rsidR="0006491F">
          <w:rPr>
            <w:rFonts w:ascii="Arial" w:hAnsi="Arial" w:cs="Arial"/>
          </w:rPr>
          <w:t>ng that animal</w:t>
        </w:r>
      </w:ins>
      <w:ins w:id="426" w:author="Micah Freedman" w:date="2022-03-11T13:17:00Z">
        <w:r w:rsidR="005D35EB">
          <w:rPr>
            <w:rFonts w:ascii="Arial" w:hAnsi="Arial" w:cs="Arial"/>
          </w:rPr>
          <w:t xml:space="preserve"> </w:t>
        </w:r>
      </w:ins>
      <w:ins w:id="427" w:author="Micah Freedman" w:date="2022-03-11T13:18:00Z">
        <w:r w:rsidR="005D35EB">
          <w:rPr>
            <w:rFonts w:ascii="Arial" w:hAnsi="Arial" w:cs="Arial"/>
          </w:rPr>
          <w:t>species</w:t>
        </w:r>
      </w:ins>
      <w:ins w:id="428" w:author="Micah Freedman" w:date="2022-03-10T15:56:00Z">
        <w:r w:rsidR="0006491F">
          <w:rPr>
            <w:rFonts w:ascii="Arial" w:hAnsi="Arial" w:cs="Arial"/>
          </w:rPr>
          <w:t xml:space="preserve"> may have spatially structured genetic variation in their ability to </w:t>
        </w:r>
      </w:ins>
      <w:ins w:id="429" w:author="Micah Freedman" w:date="2022-03-10T15:57:00Z">
        <w:r w:rsidR="0006491F">
          <w:rPr>
            <w:rFonts w:ascii="Arial" w:hAnsi="Arial" w:cs="Arial"/>
          </w:rPr>
          <w:t xml:space="preserve">sequester dietary toxins. However, this GxE </w:t>
        </w:r>
      </w:ins>
      <w:del w:id="430" w:author="Micah Freedman" w:date="2022-03-10T15:57:00Z">
        <w:r w:rsidDel="0006491F">
          <w:rPr>
            <w:rFonts w:ascii="Arial" w:hAnsi="Arial" w:cs="Arial"/>
          </w:rPr>
          <w:delText xml:space="preserve">although this </w:delText>
        </w:r>
      </w:del>
      <w:r>
        <w:rPr>
          <w:rFonts w:ascii="Arial" w:hAnsi="Arial" w:cs="Arial"/>
        </w:rPr>
        <w:t>pattern was primarily driven by a single monarch population from Puerto Rico</w:t>
      </w:r>
      <w:ins w:id="431" w:author="Micah Freedman" w:date="2022-03-10T15:58:00Z">
        <w:r w:rsidR="0006491F">
          <w:rPr>
            <w:rFonts w:ascii="Arial" w:hAnsi="Arial" w:cs="Arial"/>
          </w:rPr>
          <w:t xml:space="preserve">: </w:t>
        </w:r>
      </w:ins>
      <w:del w:id="432" w:author="Micah Freedman" w:date="2022-03-10T15:58:00Z">
        <w:r w:rsidDel="0006491F">
          <w:rPr>
            <w:rFonts w:ascii="Arial" w:hAnsi="Arial" w:cs="Arial"/>
          </w:rPr>
          <w:delText>. Puerto Rican</w:delText>
        </w:r>
      </w:del>
      <w:ins w:id="433" w:author="Micah Freedman" w:date="2022-03-10T15:58:00Z">
        <w:r w:rsidR="0006491F">
          <w:rPr>
            <w:rFonts w:ascii="Arial" w:hAnsi="Arial" w:cs="Arial"/>
          </w:rPr>
          <w:t>these</w:t>
        </w:r>
      </w:ins>
      <w:r>
        <w:rPr>
          <w:rFonts w:ascii="Arial" w:hAnsi="Arial" w:cs="Arial"/>
        </w:rPr>
        <w:t xml:space="preserve"> monarchs </w:t>
      </w:r>
      <w:r w:rsidR="00021638">
        <w:rPr>
          <w:rFonts w:ascii="Arial" w:hAnsi="Arial" w:cs="Arial"/>
        </w:rPr>
        <w:t xml:space="preserve">contained higher cardenolide concentrations than all other populations when reared on </w:t>
      </w:r>
      <w:r w:rsidR="00021638" w:rsidRPr="00A445E1">
        <w:rPr>
          <w:rFonts w:ascii="Arial" w:hAnsi="Arial" w:cs="Arial"/>
          <w:i/>
          <w:iCs/>
        </w:rPr>
        <w:t>A. curassavica</w:t>
      </w:r>
      <w:r w:rsidR="00021638">
        <w:rPr>
          <w:rFonts w:ascii="Arial" w:hAnsi="Arial" w:cs="Arial"/>
        </w:rPr>
        <w:t xml:space="preserve"> and </w:t>
      </w:r>
      <w:r w:rsidR="00021638" w:rsidRPr="00A445E1">
        <w:rPr>
          <w:rFonts w:ascii="Arial" w:hAnsi="Arial" w:cs="Arial"/>
          <w:i/>
          <w:iCs/>
        </w:rPr>
        <w:t xml:space="preserve">G. </w:t>
      </w:r>
      <w:r w:rsidR="00021638" w:rsidRPr="00A445E1">
        <w:rPr>
          <w:rFonts w:ascii="Arial" w:hAnsi="Arial" w:cs="Arial"/>
          <w:i/>
          <w:iCs/>
        </w:rPr>
        <w:lastRenderedPageBreak/>
        <w:t>physocarpus</w:t>
      </w:r>
      <w:r w:rsidR="00021638">
        <w:rPr>
          <w:rFonts w:ascii="Arial" w:hAnsi="Arial" w:cs="Arial"/>
        </w:rPr>
        <w:t xml:space="preserve">, but </w:t>
      </w:r>
      <w:r w:rsidR="000F43DC">
        <w:rPr>
          <w:rFonts w:ascii="Arial" w:hAnsi="Arial" w:cs="Arial"/>
        </w:rPr>
        <w:t>substantially</w:t>
      </w:r>
      <w:r w:rsidR="00021638">
        <w:rPr>
          <w:rFonts w:ascii="Arial" w:hAnsi="Arial" w:cs="Arial"/>
        </w:rPr>
        <w:t xml:space="preserve"> lower concentrations when reared on </w:t>
      </w:r>
      <w:r w:rsidR="00021638" w:rsidRPr="00A445E1">
        <w:rPr>
          <w:rFonts w:ascii="Arial" w:hAnsi="Arial" w:cs="Arial"/>
          <w:i/>
          <w:iCs/>
        </w:rPr>
        <w:t>A. syriaca</w:t>
      </w:r>
      <w:r w:rsidR="00021638">
        <w:rPr>
          <w:rFonts w:ascii="Arial" w:hAnsi="Arial" w:cs="Arial"/>
        </w:rPr>
        <w:t xml:space="preserve"> and </w:t>
      </w:r>
      <w:r w:rsidR="00021638" w:rsidRPr="00A445E1">
        <w:rPr>
          <w:rFonts w:ascii="Arial" w:hAnsi="Arial" w:cs="Arial"/>
          <w:i/>
          <w:iCs/>
        </w:rPr>
        <w:t>A. speciosa</w:t>
      </w:r>
      <w:r w:rsidR="00714ECF">
        <w:rPr>
          <w:rFonts w:ascii="Arial" w:hAnsi="Arial" w:cs="Arial"/>
        </w:rPr>
        <w:t xml:space="preserve"> (</w:t>
      </w:r>
      <w:r w:rsidR="006F75C8">
        <w:rPr>
          <w:rFonts w:ascii="Arial" w:hAnsi="Arial" w:cs="Arial"/>
        </w:rPr>
        <w:t>Figure 4A</w:t>
      </w:r>
      <w:r w:rsidR="00EA0B00">
        <w:rPr>
          <w:rFonts w:ascii="Arial" w:hAnsi="Arial" w:cs="Arial"/>
        </w:rPr>
        <w:t>;</w:t>
      </w:r>
      <w:r w:rsidR="006F75C8">
        <w:rPr>
          <w:rFonts w:ascii="Arial" w:hAnsi="Arial" w:cs="Arial"/>
        </w:rPr>
        <w:t xml:space="preserve"> </w:t>
      </w:r>
      <w:r w:rsidR="00714ECF">
        <w:rPr>
          <w:rFonts w:ascii="Arial" w:hAnsi="Arial" w:cs="Arial"/>
        </w:rPr>
        <w:t>Table S</w:t>
      </w:r>
      <w:r w:rsidR="000C6907">
        <w:rPr>
          <w:rFonts w:ascii="Arial" w:hAnsi="Arial" w:cs="Arial"/>
        </w:rPr>
        <w:t>10</w:t>
      </w:r>
      <w:r w:rsidR="00714ECF">
        <w:rPr>
          <w:rFonts w:ascii="Arial" w:hAnsi="Arial" w:cs="Arial"/>
        </w:rPr>
        <w:t>)</w:t>
      </w:r>
      <w:r w:rsidR="00021638">
        <w:rPr>
          <w:rFonts w:ascii="Arial" w:hAnsi="Arial" w:cs="Arial"/>
        </w:rPr>
        <w:t xml:space="preserve">. One possible explanation for the inability of Puerto Rican monarchs </w:t>
      </w:r>
      <w:del w:id="434" w:author="Micah Freedman" w:date="2022-03-17T19:42:00Z">
        <w:r w:rsidR="00021638" w:rsidDel="00D172DB">
          <w:rPr>
            <w:rFonts w:ascii="Arial" w:hAnsi="Arial" w:cs="Arial"/>
          </w:rPr>
          <w:delText>to efficiently sequester from</w:delText>
        </w:r>
      </w:del>
      <w:ins w:id="435" w:author="Micah Freedman" w:date="2022-03-17T19:42:00Z">
        <w:r w:rsidR="00D172DB">
          <w:rPr>
            <w:rFonts w:ascii="Arial" w:hAnsi="Arial" w:cs="Arial"/>
          </w:rPr>
          <w:t>sequester comparably to other populations from</w:t>
        </w:r>
      </w:ins>
      <w:r w:rsidR="00021638">
        <w:rPr>
          <w:rFonts w:ascii="Arial" w:hAnsi="Arial" w:cs="Arial"/>
        </w:rPr>
        <w:t xml:space="preserve"> </w:t>
      </w:r>
      <w:r w:rsidR="009E2E73" w:rsidRPr="009E2E73">
        <w:rPr>
          <w:rFonts w:ascii="Arial" w:hAnsi="Arial" w:cs="Arial"/>
          <w:i/>
          <w:iCs/>
        </w:rPr>
        <w:t>A. syriaca</w:t>
      </w:r>
      <w:r w:rsidR="00021638">
        <w:rPr>
          <w:rFonts w:ascii="Arial" w:hAnsi="Arial" w:cs="Arial"/>
        </w:rPr>
        <w:t xml:space="preserve"> and </w:t>
      </w:r>
      <w:r w:rsidR="009E2E73" w:rsidRPr="009E2E73">
        <w:rPr>
          <w:rFonts w:ascii="Arial" w:hAnsi="Arial" w:cs="Arial"/>
          <w:i/>
          <w:iCs/>
        </w:rPr>
        <w:t>A. speciosa</w:t>
      </w:r>
      <w:r w:rsidR="00021638">
        <w:rPr>
          <w:rFonts w:ascii="Arial" w:hAnsi="Arial" w:cs="Arial"/>
        </w:rPr>
        <w:t xml:space="preserve"> is a lack of evolutionary history with these hosts. Divergence times between Puerto Rican monarchs and their migratory North American ancestors are uncertain but likely occurred within the last 20,000 years (Zhan et al. 2014)</w:t>
      </w:r>
      <w:r w:rsidR="00A445E1">
        <w:rPr>
          <w:rFonts w:ascii="Arial" w:hAnsi="Arial" w:cs="Arial"/>
        </w:rPr>
        <w:t>, whereas other non-migratory populations included in this study likely diverged in the last 150-200 years (Zalucki and Clarke 2004</w:t>
      </w:r>
      <w:r w:rsidR="00EA0B00">
        <w:rPr>
          <w:rFonts w:ascii="Arial" w:hAnsi="Arial" w:cs="Arial"/>
        </w:rPr>
        <w:t>;</w:t>
      </w:r>
      <w:r w:rsidR="00A445E1">
        <w:rPr>
          <w:rFonts w:ascii="Arial" w:hAnsi="Arial" w:cs="Arial"/>
        </w:rPr>
        <w:t xml:space="preserve"> Freedman et al. 2020b)</w:t>
      </w:r>
      <w:del w:id="436" w:author="Micah Freedman" w:date="2022-03-09T16:19:00Z">
        <w:r w:rsidR="00021638" w:rsidDel="00E96647">
          <w:rPr>
            <w:rFonts w:ascii="Arial" w:hAnsi="Arial" w:cs="Arial"/>
          </w:rPr>
          <w:delText>. Unlike other non-migratory populations included in this study, Puerto Rican larvae</w:delText>
        </w:r>
        <w:r w:rsidR="00A445E1" w:rsidDel="00E96647">
          <w:rPr>
            <w:rFonts w:ascii="Arial" w:hAnsi="Arial" w:cs="Arial"/>
          </w:rPr>
          <w:delText xml:space="preserve"> </w:delText>
        </w:r>
        <w:r w:rsidR="00021638" w:rsidDel="00E96647">
          <w:rPr>
            <w:rFonts w:ascii="Arial" w:hAnsi="Arial" w:cs="Arial"/>
          </w:rPr>
          <w:delText xml:space="preserve">and adults are </w:delText>
        </w:r>
        <w:r w:rsidR="00A445E1" w:rsidDel="00E96647">
          <w:rPr>
            <w:rFonts w:ascii="Arial" w:hAnsi="Arial" w:cs="Arial"/>
          </w:rPr>
          <w:delText>phenotypically very distinct from North American migrants</w:delText>
        </w:r>
        <w:r w:rsidR="000F43DC" w:rsidDel="00E96647">
          <w:rPr>
            <w:rFonts w:ascii="Arial" w:hAnsi="Arial" w:cs="Arial"/>
          </w:rPr>
          <w:delText xml:space="preserve"> (see Freedman et al. 2020b)</w:delText>
        </w:r>
      </w:del>
      <w:r w:rsidR="00A445E1">
        <w:rPr>
          <w:rFonts w:ascii="Arial" w:hAnsi="Arial" w:cs="Arial"/>
        </w:rPr>
        <w:t xml:space="preserve">. Thus, it is conceivable that the lineage of Caribbean and South American monarchs that includes Puerto Rico </w:t>
      </w:r>
      <w:del w:id="437" w:author="Micah Freedman" w:date="2022-03-11T14:01:00Z">
        <w:r w:rsidR="00A445E1" w:rsidDel="00B67BB2">
          <w:rPr>
            <w:rFonts w:ascii="Arial" w:hAnsi="Arial" w:cs="Arial"/>
          </w:rPr>
          <w:delText xml:space="preserve">may have </w:delText>
        </w:r>
      </w:del>
      <w:r w:rsidR="00A445E1">
        <w:rPr>
          <w:rFonts w:ascii="Arial" w:hAnsi="Arial" w:cs="Arial"/>
        </w:rPr>
        <w:t xml:space="preserve">diverged prior to the onset of widespread </w:t>
      </w:r>
      <w:r w:rsidR="000F43DC">
        <w:rPr>
          <w:rFonts w:ascii="Arial" w:hAnsi="Arial" w:cs="Arial"/>
        </w:rPr>
        <w:t>adoption</w:t>
      </w:r>
      <w:r w:rsidR="00A445E1">
        <w:rPr>
          <w:rFonts w:ascii="Arial" w:hAnsi="Arial" w:cs="Arial"/>
        </w:rPr>
        <w:t xml:space="preserve"> of </w:t>
      </w:r>
      <w:r w:rsidR="009E2E73" w:rsidRPr="009E2E73">
        <w:rPr>
          <w:rFonts w:ascii="Arial" w:hAnsi="Arial" w:cs="Arial"/>
          <w:i/>
          <w:iCs/>
        </w:rPr>
        <w:t>A. syriaca</w:t>
      </w:r>
      <w:r w:rsidR="00A445E1">
        <w:rPr>
          <w:rFonts w:ascii="Arial" w:hAnsi="Arial" w:cs="Arial"/>
        </w:rPr>
        <w:t xml:space="preserve"> and </w:t>
      </w:r>
      <w:r w:rsidR="009E2E73" w:rsidRPr="009E2E73">
        <w:rPr>
          <w:rFonts w:ascii="Arial" w:hAnsi="Arial" w:cs="Arial"/>
          <w:i/>
          <w:iCs/>
        </w:rPr>
        <w:t>A. speciosa</w:t>
      </w:r>
      <w:r w:rsidR="00A445E1">
        <w:rPr>
          <w:rFonts w:ascii="Arial" w:hAnsi="Arial" w:cs="Arial"/>
        </w:rPr>
        <w:t xml:space="preserve"> as hosts</w:t>
      </w:r>
      <w:r w:rsidR="000F43DC">
        <w:rPr>
          <w:rFonts w:ascii="Arial" w:hAnsi="Arial" w:cs="Arial"/>
        </w:rPr>
        <w:t xml:space="preserve"> in North America</w:t>
      </w:r>
      <w:r w:rsidR="00A445E1">
        <w:rPr>
          <w:rFonts w:ascii="Arial" w:hAnsi="Arial" w:cs="Arial"/>
        </w:rPr>
        <w:t xml:space="preserve">, </w:t>
      </w:r>
      <w:ins w:id="438" w:author="Micah Freedman" w:date="2022-03-21T16:10:00Z">
        <w:r w:rsidR="006A7B97">
          <w:rPr>
            <w:rFonts w:ascii="Arial" w:hAnsi="Arial" w:cs="Arial"/>
          </w:rPr>
          <w:t xml:space="preserve">which may </w:t>
        </w:r>
      </w:ins>
      <w:ins w:id="439" w:author="Micah Freedman" w:date="2022-03-22T03:32:00Z">
        <w:r w:rsidR="007123B3">
          <w:rPr>
            <w:rFonts w:ascii="Arial" w:hAnsi="Arial" w:cs="Arial"/>
          </w:rPr>
          <w:t>be a relatively recent phenomenon</w:t>
        </w:r>
      </w:ins>
      <w:ins w:id="440" w:author="Micah Freedman" w:date="2022-03-21T16:11:00Z">
        <w:r w:rsidR="006A7B97">
          <w:rPr>
            <w:rFonts w:ascii="Arial" w:hAnsi="Arial" w:cs="Arial"/>
          </w:rPr>
          <w:t xml:space="preserve"> </w:t>
        </w:r>
        <w:r w:rsidR="006A7B97" w:rsidRPr="00B53969">
          <w:rPr>
            <w:rFonts w:ascii="Arial" w:hAnsi="Arial" w:cs="Arial"/>
          </w:rPr>
          <w:t>(Boyle et al. 2022).</w:t>
        </w:r>
        <w:r w:rsidR="006A7B97">
          <w:rPr>
            <w:rFonts w:ascii="Arial" w:hAnsi="Arial" w:cs="Arial"/>
          </w:rPr>
          <w:t xml:space="preserve"> Under this scenario, Puerto Rican monarchs</w:t>
        </w:r>
      </w:ins>
      <w:del w:id="441" w:author="Micah Freedman" w:date="2022-03-21T16:11:00Z">
        <w:r w:rsidR="00A445E1" w:rsidDel="006A7B97">
          <w:rPr>
            <w:rFonts w:ascii="Arial" w:hAnsi="Arial" w:cs="Arial"/>
          </w:rPr>
          <w:delText>and this lineage</w:delText>
        </w:r>
      </w:del>
      <w:r w:rsidR="00A445E1">
        <w:rPr>
          <w:rFonts w:ascii="Arial" w:hAnsi="Arial" w:cs="Arial"/>
        </w:rPr>
        <w:t xml:space="preserve"> may never have evolved the physiological capacity to </w:t>
      </w:r>
      <w:del w:id="442" w:author="Micah Freedman" w:date="2022-03-22T02:59:00Z">
        <w:r w:rsidR="00A445E1" w:rsidDel="00B53969">
          <w:rPr>
            <w:rFonts w:ascii="Arial" w:hAnsi="Arial" w:cs="Arial"/>
          </w:rPr>
          <w:delText xml:space="preserve">efficiently </w:delText>
        </w:r>
      </w:del>
      <w:r w:rsidR="00A445E1">
        <w:rPr>
          <w:rFonts w:ascii="Arial" w:hAnsi="Arial" w:cs="Arial"/>
        </w:rPr>
        <w:t>sequester the primarily polar cardenolides from the temperate North American milkweed flora. Further research with additional monarch populations from the Caribbean and South America or additional North American milkweed species could help to resolve this question.</w:t>
      </w:r>
    </w:p>
    <w:p w14:paraId="5077247F" w14:textId="09AA89BA" w:rsidR="007A08AA" w:rsidRDefault="00A445E1" w:rsidP="008442F3">
      <w:pPr>
        <w:spacing w:line="480" w:lineRule="auto"/>
        <w:jc w:val="both"/>
        <w:rPr>
          <w:rFonts w:ascii="Arial" w:hAnsi="Arial" w:cs="Arial"/>
        </w:rPr>
      </w:pPr>
      <w:r>
        <w:rPr>
          <w:rFonts w:ascii="Arial" w:hAnsi="Arial" w:cs="Arial"/>
        </w:rPr>
        <w:tab/>
      </w:r>
      <w:r w:rsidR="005D6323">
        <w:rPr>
          <w:rFonts w:ascii="Arial" w:hAnsi="Arial" w:cs="Arial"/>
        </w:rPr>
        <w:t xml:space="preserve">An alternative </w:t>
      </w:r>
      <w:r w:rsidR="000C4B34">
        <w:rPr>
          <w:rFonts w:ascii="Arial" w:hAnsi="Arial" w:cs="Arial"/>
        </w:rPr>
        <w:t>(</w:t>
      </w:r>
      <w:r w:rsidR="005D6323">
        <w:rPr>
          <w:rFonts w:ascii="Arial" w:hAnsi="Arial" w:cs="Arial"/>
        </w:rPr>
        <w:t>but not mutually exclusive</w:t>
      </w:r>
      <w:r w:rsidR="000C4B34">
        <w:rPr>
          <w:rFonts w:ascii="Arial" w:hAnsi="Arial" w:cs="Arial"/>
        </w:rPr>
        <w:t>)</w:t>
      </w:r>
      <w:r w:rsidR="005D6323">
        <w:rPr>
          <w:rFonts w:ascii="Arial" w:hAnsi="Arial" w:cs="Arial"/>
        </w:rPr>
        <w:t xml:space="preserve"> explanation for</w:t>
      </w:r>
      <w:r>
        <w:rPr>
          <w:rFonts w:ascii="Arial" w:hAnsi="Arial" w:cs="Arial"/>
        </w:rPr>
        <w:t xml:space="preserve"> the observed pattern of sequestration in Puerto Rican monarchs </w:t>
      </w:r>
      <w:r w:rsidR="005D6323">
        <w:rPr>
          <w:rFonts w:ascii="Arial" w:hAnsi="Arial" w:cs="Arial"/>
        </w:rPr>
        <w:t xml:space="preserve">is </w:t>
      </w:r>
      <w:r>
        <w:rPr>
          <w:rFonts w:ascii="Arial" w:hAnsi="Arial" w:cs="Arial"/>
        </w:rPr>
        <w:t xml:space="preserve">a physiological tradeoff in sequestration </w:t>
      </w:r>
      <w:del w:id="443" w:author="Micah Freedman" w:date="2022-03-10T15:16:00Z">
        <w:r w:rsidDel="0007049B">
          <w:rPr>
            <w:rFonts w:ascii="Arial" w:hAnsi="Arial" w:cs="Arial"/>
          </w:rPr>
          <w:delText>efficiency</w:delText>
        </w:r>
      </w:del>
      <w:ins w:id="444" w:author="Micah Freedman" w:date="2022-03-10T15:16:00Z">
        <w:r w:rsidR="0007049B">
          <w:rPr>
            <w:rFonts w:ascii="Arial" w:hAnsi="Arial" w:cs="Arial"/>
          </w:rPr>
          <w:t>ability</w:t>
        </w:r>
      </w:ins>
      <w:r w:rsidR="000C4B34">
        <w:rPr>
          <w:rFonts w:ascii="Arial" w:hAnsi="Arial" w:cs="Arial"/>
        </w:rPr>
        <w:t>, potentially</w:t>
      </w:r>
      <w:r w:rsidR="005D6323">
        <w:rPr>
          <w:rFonts w:ascii="Arial" w:hAnsi="Arial" w:cs="Arial"/>
        </w:rPr>
        <w:t xml:space="preserve"> driven by differences in the physical properties of cardenolides</w:t>
      </w:r>
      <w:r w:rsidR="001B27EC">
        <w:rPr>
          <w:rFonts w:ascii="Arial" w:hAnsi="Arial" w:cs="Arial"/>
        </w:rPr>
        <w:t xml:space="preserve"> across </w:t>
      </w:r>
      <w:r w:rsidR="0023596B">
        <w:rPr>
          <w:rFonts w:ascii="Arial" w:hAnsi="Arial" w:cs="Arial"/>
        </w:rPr>
        <w:t xml:space="preserve">milkweed host </w:t>
      </w:r>
      <w:r w:rsidR="001B27EC">
        <w:rPr>
          <w:rFonts w:ascii="Arial" w:hAnsi="Arial" w:cs="Arial"/>
        </w:rPr>
        <w:t>species</w:t>
      </w:r>
      <w:r>
        <w:rPr>
          <w:rFonts w:ascii="Arial" w:hAnsi="Arial" w:cs="Arial"/>
        </w:rPr>
        <w:t xml:space="preserve">. Puerto Rican monarchs </w:t>
      </w:r>
      <w:r w:rsidR="005D6323">
        <w:rPr>
          <w:rFonts w:ascii="Arial" w:hAnsi="Arial" w:cs="Arial"/>
        </w:rPr>
        <w:t xml:space="preserve">sequestered </w:t>
      </w:r>
      <w:r>
        <w:rPr>
          <w:rFonts w:ascii="Arial" w:hAnsi="Arial" w:cs="Arial"/>
        </w:rPr>
        <w:t xml:space="preserve">high concentrations from </w:t>
      </w:r>
      <w:r w:rsidR="009E2E73" w:rsidRPr="009E2E73">
        <w:rPr>
          <w:rFonts w:ascii="Arial" w:hAnsi="Arial" w:cs="Arial"/>
          <w:i/>
          <w:iCs/>
        </w:rPr>
        <w:t>A. curassavica</w:t>
      </w:r>
      <w:r>
        <w:rPr>
          <w:rFonts w:ascii="Arial" w:hAnsi="Arial" w:cs="Arial"/>
        </w:rPr>
        <w:t xml:space="preserve"> and </w:t>
      </w:r>
      <w:r w:rsidR="009E2E73" w:rsidRPr="009E2E73">
        <w:rPr>
          <w:rFonts w:ascii="Arial" w:hAnsi="Arial" w:cs="Arial"/>
          <w:i/>
          <w:iCs/>
        </w:rPr>
        <w:t>G. physocarpus</w:t>
      </w:r>
      <w:r>
        <w:rPr>
          <w:rFonts w:ascii="Arial" w:hAnsi="Arial" w:cs="Arial"/>
        </w:rPr>
        <w:t xml:space="preserve">, both of which are high cardenolide species and whose sequestration profiles are biased towards compounds with low to </w:t>
      </w:r>
      <w:r w:rsidR="000F43DC">
        <w:rPr>
          <w:rFonts w:ascii="Arial" w:hAnsi="Arial" w:cs="Arial"/>
        </w:rPr>
        <w:t>intermediate</w:t>
      </w:r>
      <w:r>
        <w:rPr>
          <w:rFonts w:ascii="Arial" w:hAnsi="Arial" w:cs="Arial"/>
        </w:rPr>
        <w:t xml:space="preserve"> polarity (</w:t>
      </w:r>
      <w:r w:rsidR="0023596B">
        <w:rPr>
          <w:rFonts w:ascii="Arial" w:hAnsi="Arial" w:cs="Arial"/>
        </w:rPr>
        <w:t>Roeske et al. 1976, Malcolm 1990</w:t>
      </w:r>
      <w:r>
        <w:rPr>
          <w:rFonts w:ascii="Arial" w:hAnsi="Arial" w:cs="Arial"/>
        </w:rPr>
        <w:t>).</w:t>
      </w:r>
      <w:r w:rsidR="005D6323">
        <w:rPr>
          <w:rFonts w:ascii="Arial" w:hAnsi="Arial" w:cs="Arial"/>
        </w:rPr>
        <w:t xml:space="preserve"> Interestingly, Puerto Rican monarchs sequestered </w:t>
      </w:r>
      <w:r w:rsidR="005D6323">
        <w:rPr>
          <w:rFonts w:ascii="Arial" w:hAnsi="Arial" w:cs="Arial"/>
        </w:rPr>
        <w:lastRenderedPageBreak/>
        <w:t xml:space="preserve">higher </w:t>
      </w:r>
      <w:r w:rsidR="000C4B34">
        <w:rPr>
          <w:rFonts w:ascii="Arial" w:hAnsi="Arial" w:cs="Arial"/>
        </w:rPr>
        <w:t xml:space="preserve">cardenolide </w:t>
      </w:r>
      <w:r w:rsidR="005D6323">
        <w:rPr>
          <w:rFonts w:ascii="Arial" w:hAnsi="Arial" w:cs="Arial"/>
        </w:rPr>
        <w:t xml:space="preserve">concentrations from </w:t>
      </w:r>
      <w:r w:rsidR="009E2E73" w:rsidRPr="009E2E73">
        <w:rPr>
          <w:rFonts w:ascii="Arial" w:hAnsi="Arial" w:cs="Arial"/>
          <w:i/>
          <w:iCs/>
        </w:rPr>
        <w:t>G. physocarpus</w:t>
      </w:r>
      <w:r w:rsidR="005D6323">
        <w:rPr>
          <w:rFonts w:ascii="Arial" w:hAnsi="Arial" w:cs="Arial"/>
        </w:rPr>
        <w:t xml:space="preserve"> than any other population</w:t>
      </w:r>
      <w:r w:rsidR="0023596B">
        <w:rPr>
          <w:rFonts w:ascii="Arial" w:hAnsi="Arial" w:cs="Arial"/>
        </w:rPr>
        <w:t xml:space="preserve"> (Fig</w:t>
      </w:r>
      <w:r w:rsidR="000D5DB8">
        <w:rPr>
          <w:rFonts w:ascii="Arial" w:hAnsi="Arial" w:cs="Arial"/>
        </w:rPr>
        <w:t>ure</w:t>
      </w:r>
      <w:r w:rsidR="0023596B">
        <w:rPr>
          <w:rFonts w:ascii="Arial" w:hAnsi="Arial" w:cs="Arial"/>
        </w:rPr>
        <w:t xml:space="preserve"> 4A)</w:t>
      </w:r>
      <w:r w:rsidR="005D6323">
        <w:rPr>
          <w:rFonts w:ascii="Arial" w:hAnsi="Arial" w:cs="Arial"/>
        </w:rPr>
        <w:t>, despite little apparent history of association with this species</w:t>
      </w:r>
      <w:r w:rsidR="00EC4444">
        <w:rPr>
          <w:rFonts w:ascii="Arial" w:hAnsi="Arial" w:cs="Arial"/>
        </w:rPr>
        <w:t xml:space="preserve">, suggesting that feeding on </w:t>
      </w:r>
      <w:r w:rsidR="009E2E73" w:rsidRPr="009E2E73">
        <w:rPr>
          <w:rFonts w:ascii="Arial" w:hAnsi="Arial" w:cs="Arial"/>
          <w:i/>
          <w:iCs/>
        </w:rPr>
        <w:t>A. curassavica</w:t>
      </w:r>
      <w:r w:rsidR="00EC4444">
        <w:rPr>
          <w:rFonts w:ascii="Arial" w:hAnsi="Arial" w:cs="Arial"/>
        </w:rPr>
        <w:t xml:space="preserve"> or other high cardenolide hosts may have pre-adapted them to sequestering from</w:t>
      </w:r>
      <w:r w:rsidR="0023596B">
        <w:rPr>
          <w:rFonts w:ascii="Arial" w:hAnsi="Arial" w:cs="Arial"/>
        </w:rPr>
        <w:t xml:space="preserve"> the chemically similar</w:t>
      </w:r>
      <w:r w:rsidR="00EC4444">
        <w:rPr>
          <w:rFonts w:ascii="Arial" w:hAnsi="Arial" w:cs="Arial"/>
        </w:rPr>
        <w:t xml:space="preserve"> </w:t>
      </w:r>
      <w:r w:rsidR="009E2E73" w:rsidRPr="009E2E73">
        <w:rPr>
          <w:rFonts w:ascii="Arial" w:hAnsi="Arial" w:cs="Arial"/>
          <w:i/>
          <w:iCs/>
        </w:rPr>
        <w:t>G. physocarpus</w:t>
      </w:r>
      <w:r w:rsidR="005D6323">
        <w:rPr>
          <w:rFonts w:ascii="Arial" w:hAnsi="Arial" w:cs="Arial"/>
        </w:rPr>
        <w:t>.</w:t>
      </w:r>
      <w:r>
        <w:rPr>
          <w:rFonts w:ascii="Arial" w:hAnsi="Arial" w:cs="Arial"/>
        </w:rPr>
        <w:t xml:space="preserve"> By contrast,</w:t>
      </w:r>
      <w:r w:rsidR="005D6323">
        <w:rPr>
          <w:rFonts w:ascii="Arial" w:hAnsi="Arial" w:cs="Arial"/>
        </w:rPr>
        <w:t xml:space="preserve"> Puerto Rican monarchs sequestered very low concentrations of polar cardenolides from </w:t>
      </w:r>
      <w:r w:rsidR="009E2E73" w:rsidRPr="009E2E73">
        <w:rPr>
          <w:rFonts w:ascii="Arial" w:hAnsi="Arial" w:cs="Arial"/>
          <w:i/>
          <w:iCs/>
        </w:rPr>
        <w:t>A. syriaca</w:t>
      </w:r>
      <w:r w:rsidR="005D6323">
        <w:rPr>
          <w:rFonts w:ascii="Arial" w:hAnsi="Arial" w:cs="Arial"/>
        </w:rPr>
        <w:t xml:space="preserve"> and </w:t>
      </w:r>
      <w:r w:rsidR="009E2E73" w:rsidRPr="009E2E73">
        <w:rPr>
          <w:rFonts w:ascii="Arial" w:hAnsi="Arial" w:cs="Arial"/>
          <w:i/>
          <w:iCs/>
        </w:rPr>
        <w:t>A. speciosa</w:t>
      </w:r>
      <w:r w:rsidR="005D6323">
        <w:rPr>
          <w:rFonts w:ascii="Arial" w:hAnsi="Arial" w:cs="Arial"/>
        </w:rPr>
        <w:t xml:space="preserve"> that </w:t>
      </w:r>
      <w:r w:rsidR="001B27EC">
        <w:rPr>
          <w:rFonts w:ascii="Arial" w:hAnsi="Arial" w:cs="Arial"/>
        </w:rPr>
        <w:t>were</w:t>
      </w:r>
      <w:r w:rsidR="005D6323">
        <w:rPr>
          <w:rFonts w:ascii="Arial" w:hAnsi="Arial" w:cs="Arial"/>
        </w:rPr>
        <w:t xml:space="preserve"> readily sequestered by </w:t>
      </w:r>
      <w:r w:rsidR="00D512DD">
        <w:rPr>
          <w:rFonts w:ascii="Arial" w:hAnsi="Arial" w:cs="Arial"/>
        </w:rPr>
        <w:t xml:space="preserve">all </w:t>
      </w:r>
      <w:r w:rsidR="005D6323">
        <w:rPr>
          <w:rFonts w:ascii="Arial" w:hAnsi="Arial" w:cs="Arial"/>
        </w:rPr>
        <w:t>other monarch</w:t>
      </w:r>
      <w:r w:rsidR="00D512DD">
        <w:rPr>
          <w:rFonts w:ascii="Arial" w:hAnsi="Arial" w:cs="Arial"/>
        </w:rPr>
        <w:t xml:space="preserve"> populations</w:t>
      </w:r>
      <w:r w:rsidR="005D6323">
        <w:rPr>
          <w:rFonts w:ascii="Arial" w:hAnsi="Arial" w:cs="Arial"/>
        </w:rPr>
        <w:t xml:space="preserve"> (</w:t>
      </w:r>
      <w:r w:rsidR="001B27EC">
        <w:rPr>
          <w:rFonts w:ascii="Arial" w:hAnsi="Arial" w:cs="Arial"/>
        </w:rPr>
        <w:t xml:space="preserve">also see </w:t>
      </w:r>
      <w:r w:rsidR="0099785E">
        <w:rPr>
          <w:rFonts w:ascii="Arial" w:hAnsi="Arial" w:cs="Arial"/>
        </w:rPr>
        <w:t xml:space="preserve">Seiber et al. 1986, </w:t>
      </w:r>
      <w:r w:rsidR="004E0AB9">
        <w:rPr>
          <w:rFonts w:ascii="Arial" w:hAnsi="Arial" w:cs="Arial"/>
        </w:rPr>
        <w:t>Malcolm et al. 1989</w:t>
      </w:r>
      <w:r w:rsidR="005D6323">
        <w:rPr>
          <w:rFonts w:ascii="Arial" w:hAnsi="Arial" w:cs="Arial"/>
        </w:rPr>
        <w:t>)</w:t>
      </w:r>
      <w:del w:id="445" w:author="Micah Freedman" w:date="2022-03-09T15:15:00Z">
        <w:r w:rsidR="001B27EC" w:rsidDel="00AD5F50">
          <w:rPr>
            <w:rFonts w:ascii="Arial" w:hAnsi="Arial" w:cs="Arial"/>
          </w:rPr>
          <w:delText>, as indicated by the lower polarity index for Puerto Rican monarchs on these species (Fig</w:delText>
        </w:r>
        <w:r w:rsidR="000D5DB8" w:rsidDel="00AD5F50">
          <w:rPr>
            <w:rFonts w:ascii="Arial" w:hAnsi="Arial" w:cs="Arial"/>
          </w:rPr>
          <w:delText>ure</w:delText>
        </w:r>
        <w:r w:rsidR="001B27EC" w:rsidDel="00AD5F50">
          <w:rPr>
            <w:rFonts w:ascii="Arial" w:hAnsi="Arial" w:cs="Arial"/>
          </w:rPr>
          <w:delText xml:space="preserve"> 4C)</w:delText>
        </w:r>
      </w:del>
      <w:r w:rsidR="000C4B34">
        <w:rPr>
          <w:rFonts w:ascii="Arial" w:hAnsi="Arial" w:cs="Arial"/>
        </w:rPr>
        <w:t xml:space="preserve">. More research into the </w:t>
      </w:r>
      <w:r w:rsidR="00EC4444">
        <w:rPr>
          <w:rFonts w:ascii="Arial" w:hAnsi="Arial" w:cs="Arial"/>
        </w:rPr>
        <w:t xml:space="preserve">biochemical basis of sequestration, as well as studies examining </w:t>
      </w:r>
      <w:ins w:id="446" w:author="Micah Freedman" w:date="2022-03-10T15:59:00Z">
        <w:r w:rsidR="0006491F">
          <w:rPr>
            <w:rFonts w:ascii="Arial" w:hAnsi="Arial" w:cs="Arial"/>
          </w:rPr>
          <w:t xml:space="preserve">genetic </w:t>
        </w:r>
      </w:ins>
      <w:r w:rsidR="00EC4444">
        <w:rPr>
          <w:rFonts w:ascii="Arial" w:hAnsi="Arial" w:cs="Arial"/>
        </w:rPr>
        <w:t>variation among monarch families in their ability to sequester, is needed to determine whether tradeoffs in sequestration ability across hosts are a viable explanation for the pattern observed here.</w:t>
      </w:r>
    </w:p>
    <w:p w14:paraId="695A0B55" w14:textId="62A70586" w:rsidR="00B67BB2" w:rsidRDefault="00EC4444" w:rsidP="00AD5F50">
      <w:pPr>
        <w:spacing w:line="480" w:lineRule="auto"/>
        <w:jc w:val="both"/>
        <w:rPr>
          <w:ins w:id="447" w:author="Micah Freedman" w:date="2022-03-11T14:03:00Z"/>
          <w:rFonts w:ascii="Arial" w:hAnsi="Arial" w:cs="Arial"/>
        </w:rPr>
      </w:pPr>
      <w:r>
        <w:rPr>
          <w:rFonts w:ascii="Arial" w:hAnsi="Arial" w:cs="Arial"/>
        </w:rPr>
        <w:tab/>
        <w:t xml:space="preserve">Despite finding evidence for unique sequestration behavior in monarchs from Puerto Rico, we did not find </w:t>
      </w:r>
      <w:r w:rsidR="001F32FD">
        <w:rPr>
          <w:rFonts w:ascii="Arial" w:hAnsi="Arial" w:cs="Arial"/>
        </w:rPr>
        <w:t xml:space="preserve">general </w:t>
      </w:r>
      <w:r>
        <w:rPr>
          <w:rFonts w:ascii="Arial" w:hAnsi="Arial" w:cs="Arial"/>
        </w:rPr>
        <w:t>evidence for a pattern of local adaptation in sequestration</w:t>
      </w:r>
      <w:r w:rsidR="00AA2E22">
        <w:rPr>
          <w:rFonts w:ascii="Arial" w:hAnsi="Arial" w:cs="Arial"/>
        </w:rPr>
        <w:t xml:space="preserve"> ability</w:t>
      </w:r>
      <w:r>
        <w:rPr>
          <w:rFonts w:ascii="Arial" w:hAnsi="Arial" w:cs="Arial"/>
        </w:rPr>
        <w:t>, with no overall support for greater sequestration from sympatric host plants</w:t>
      </w:r>
      <w:r w:rsidR="000F43DC">
        <w:rPr>
          <w:rFonts w:ascii="Arial" w:hAnsi="Arial" w:cs="Arial"/>
        </w:rPr>
        <w:t xml:space="preserve"> across monarch populations</w:t>
      </w:r>
      <w:del w:id="448" w:author="Micah Freedman" w:date="2022-03-10T15:59:00Z">
        <w:r w:rsidDel="0006491F">
          <w:rPr>
            <w:rFonts w:ascii="Arial" w:hAnsi="Arial" w:cs="Arial"/>
          </w:rPr>
          <w:delText xml:space="preserve">. </w:delText>
        </w:r>
        <w:r w:rsidR="009A6029" w:rsidDel="0006491F">
          <w:rPr>
            <w:rFonts w:ascii="Arial" w:hAnsi="Arial" w:cs="Arial"/>
          </w:rPr>
          <w:delText>This pattern remained even after accounting for development time, suggesting that butterflies with higher cardenolide concentrations do not have a longer development window in which to sequester</w:delText>
        </w:r>
      </w:del>
      <w:r w:rsidR="009A6029">
        <w:rPr>
          <w:rFonts w:ascii="Arial" w:hAnsi="Arial" w:cs="Arial"/>
        </w:rPr>
        <w:t xml:space="preserve">. </w:t>
      </w:r>
      <w:r w:rsidR="006B08DE">
        <w:rPr>
          <w:rFonts w:ascii="Arial" w:hAnsi="Arial" w:cs="Arial"/>
        </w:rPr>
        <w:t>One possible reason for th</w:t>
      </w:r>
      <w:r w:rsidR="009A6029">
        <w:rPr>
          <w:rFonts w:ascii="Arial" w:hAnsi="Arial" w:cs="Arial"/>
        </w:rPr>
        <w:t xml:space="preserve">e lack of a sympatric sequestration advantage </w:t>
      </w:r>
      <w:r w:rsidR="006B08DE">
        <w:rPr>
          <w:rFonts w:ascii="Arial" w:hAnsi="Arial" w:cs="Arial"/>
        </w:rPr>
        <w:t>is that larval performance</w:t>
      </w:r>
      <w:r w:rsidR="00DC3A20">
        <w:rPr>
          <w:rFonts w:ascii="Arial" w:hAnsi="Arial" w:cs="Arial"/>
        </w:rPr>
        <w:t>—</w:t>
      </w:r>
      <w:r w:rsidR="006B08DE">
        <w:rPr>
          <w:rFonts w:ascii="Arial" w:hAnsi="Arial" w:cs="Arial"/>
        </w:rPr>
        <w:t>including the process of sequestration</w:t>
      </w:r>
      <w:r w:rsidR="00DC3A20">
        <w:rPr>
          <w:rFonts w:ascii="Arial" w:hAnsi="Arial" w:cs="Arial"/>
        </w:rPr>
        <w:t>—</w:t>
      </w:r>
      <w:r w:rsidR="006B08DE">
        <w:rPr>
          <w:rFonts w:ascii="Arial" w:hAnsi="Arial" w:cs="Arial"/>
        </w:rPr>
        <w:t xml:space="preserve">may be </w:t>
      </w:r>
      <w:r w:rsidR="000D5DB8">
        <w:rPr>
          <w:rFonts w:ascii="Arial" w:hAnsi="Arial" w:cs="Arial"/>
        </w:rPr>
        <w:t>correlated</w:t>
      </w:r>
      <w:r w:rsidR="006B08DE">
        <w:rPr>
          <w:rFonts w:ascii="Arial" w:hAnsi="Arial" w:cs="Arial"/>
        </w:rPr>
        <w:t xml:space="preserve"> across chemically similar</w:t>
      </w:r>
      <w:r w:rsidR="00DC3A20">
        <w:rPr>
          <w:rFonts w:ascii="Arial" w:hAnsi="Arial" w:cs="Arial"/>
        </w:rPr>
        <w:t xml:space="preserve"> host plants,</w:t>
      </w:r>
      <w:r w:rsidR="006B08DE">
        <w:rPr>
          <w:rFonts w:ascii="Arial" w:hAnsi="Arial" w:cs="Arial"/>
        </w:rPr>
        <w:t xml:space="preserve"> even if </w:t>
      </w:r>
      <w:r w:rsidR="00DC3A20">
        <w:rPr>
          <w:rFonts w:ascii="Arial" w:hAnsi="Arial" w:cs="Arial"/>
        </w:rPr>
        <w:t>they</w:t>
      </w:r>
      <w:r w:rsidR="006B08DE">
        <w:rPr>
          <w:rFonts w:ascii="Arial" w:hAnsi="Arial" w:cs="Arial"/>
        </w:rPr>
        <w:t xml:space="preserve"> are geographically disparate and phylogenetically distant (</w:t>
      </w:r>
      <w:del w:id="449" w:author="Micah Freedman" w:date="2022-03-22T03:29:00Z">
        <w:r w:rsidR="006B08DE" w:rsidDel="007123B3">
          <w:rPr>
            <w:rFonts w:ascii="Arial" w:hAnsi="Arial" w:cs="Arial"/>
          </w:rPr>
          <w:delText>e.g.</w:delText>
        </w:r>
      </w:del>
      <w:ins w:id="450" w:author="Micah Freedman" w:date="2022-03-22T03:29:00Z">
        <w:r w:rsidR="007123B3">
          <w:rPr>
            <w:rFonts w:ascii="Arial" w:hAnsi="Arial" w:cs="Arial"/>
          </w:rPr>
          <w:t>e.g.,</w:t>
        </w:r>
      </w:ins>
      <w:r w:rsidR="006B08DE">
        <w:rPr>
          <w:rFonts w:ascii="Arial" w:hAnsi="Arial" w:cs="Arial"/>
        </w:rPr>
        <w:t xml:space="preserve"> Pearse and Hipp 2009).</w:t>
      </w:r>
      <w:r w:rsidR="00EA0B00">
        <w:rPr>
          <w:rFonts w:ascii="Arial" w:hAnsi="Arial" w:cs="Arial"/>
        </w:rPr>
        <w:t xml:space="preserve"> For example, the profile of cardenolides sequestered from </w:t>
      </w:r>
      <w:r w:rsidR="00EA0B00" w:rsidRPr="009F1790">
        <w:rPr>
          <w:rFonts w:ascii="Arial" w:hAnsi="Arial" w:cs="Arial"/>
          <w:i/>
          <w:iCs/>
        </w:rPr>
        <w:t>A. syriaca</w:t>
      </w:r>
      <w:r w:rsidR="00EA0B00">
        <w:rPr>
          <w:rFonts w:ascii="Arial" w:hAnsi="Arial" w:cs="Arial"/>
        </w:rPr>
        <w:t xml:space="preserve"> and </w:t>
      </w:r>
      <w:r w:rsidR="00EA0B00" w:rsidRPr="009F1790">
        <w:rPr>
          <w:rFonts w:ascii="Arial" w:hAnsi="Arial" w:cs="Arial"/>
          <w:i/>
          <w:iCs/>
        </w:rPr>
        <w:t>A. speciosa</w:t>
      </w:r>
      <w:r w:rsidR="00EA0B00">
        <w:rPr>
          <w:rFonts w:ascii="Arial" w:hAnsi="Arial" w:cs="Arial"/>
        </w:rPr>
        <w:t xml:space="preserve"> was nearly identical (Figure 2B; Table S5</w:t>
      </w:r>
      <w:r w:rsidR="00C95DE6">
        <w:rPr>
          <w:rFonts w:ascii="Arial" w:hAnsi="Arial" w:cs="Arial"/>
        </w:rPr>
        <w:t>; Seiber et al. 1986</w:t>
      </w:r>
      <w:r w:rsidR="00EA0B00">
        <w:rPr>
          <w:rFonts w:ascii="Arial" w:hAnsi="Arial" w:cs="Arial"/>
        </w:rPr>
        <w:t>), despite these two milkweed species having largely non-overlapping geographic ranges (Woodson 1954).</w:t>
      </w:r>
      <w:r w:rsidR="006B08DE">
        <w:rPr>
          <w:rFonts w:ascii="Arial" w:hAnsi="Arial" w:cs="Arial"/>
        </w:rPr>
        <w:t xml:space="preserve"> </w:t>
      </w:r>
      <w:r w:rsidR="001F32FD">
        <w:rPr>
          <w:rFonts w:ascii="Arial" w:hAnsi="Arial" w:cs="Arial"/>
        </w:rPr>
        <w:t>Notably</w:t>
      </w:r>
      <w:r>
        <w:rPr>
          <w:rFonts w:ascii="Arial" w:hAnsi="Arial" w:cs="Arial"/>
        </w:rPr>
        <w:t xml:space="preserve">, we did not find evidence that monarchs from Hawaii or Australia had a sequestration advantage on </w:t>
      </w:r>
      <w:r w:rsidR="009E2E73" w:rsidRPr="009E2E73">
        <w:rPr>
          <w:rFonts w:ascii="Arial" w:hAnsi="Arial" w:cs="Arial"/>
          <w:i/>
          <w:iCs/>
        </w:rPr>
        <w:t>G. physocarpus</w:t>
      </w:r>
      <w:r>
        <w:rPr>
          <w:rFonts w:ascii="Arial" w:hAnsi="Arial" w:cs="Arial"/>
        </w:rPr>
        <w:t>, despite apparently having &gt;100 years of association with this host</w:t>
      </w:r>
      <w:r w:rsidR="00AA2E22">
        <w:rPr>
          <w:rFonts w:ascii="Arial" w:hAnsi="Arial" w:cs="Arial"/>
        </w:rPr>
        <w:t xml:space="preserve"> (</w:t>
      </w:r>
      <w:r w:rsidR="0068408F">
        <w:rPr>
          <w:rFonts w:ascii="Arial" w:hAnsi="Arial" w:cs="Arial"/>
        </w:rPr>
        <w:t xml:space="preserve">Nelson 1993, </w:t>
      </w:r>
      <w:r w:rsidR="00AA2E22">
        <w:rPr>
          <w:rFonts w:ascii="Arial" w:hAnsi="Arial" w:cs="Arial"/>
        </w:rPr>
        <w:t>Malco</w:t>
      </w:r>
      <w:r w:rsidR="009642CD">
        <w:rPr>
          <w:rFonts w:ascii="Arial" w:hAnsi="Arial" w:cs="Arial"/>
        </w:rPr>
        <w:t>l</w:t>
      </w:r>
      <w:r w:rsidR="00AA2E22">
        <w:rPr>
          <w:rFonts w:ascii="Arial" w:hAnsi="Arial" w:cs="Arial"/>
        </w:rPr>
        <w:t xml:space="preserve">m </w:t>
      </w:r>
      <w:r w:rsidR="009642CD">
        <w:rPr>
          <w:rFonts w:ascii="Arial" w:hAnsi="Arial" w:cs="Arial"/>
        </w:rPr>
        <w:t>1994</w:t>
      </w:r>
      <w:r w:rsidR="00AA2E22">
        <w:rPr>
          <w:rFonts w:ascii="Arial" w:hAnsi="Arial" w:cs="Arial"/>
        </w:rPr>
        <w:t>)</w:t>
      </w:r>
      <w:r>
        <w:rPr>
          <w:rFonts w:ascii="Arial" w:hAnsi="Arial" w:cs="Arial"/>
        </w:rPr>
        <w:t xml:space="preserve">. All derived Pacific Island populations (Hawaii, </w:t>
      </w:r>
      <w:r>
        <w:rPr>
          <w:rFonts w:ascii="Arial" w:hAnsi="Arial" w:cs="Arial"/>
        </w:rPr>
        <w:lastRenderedPageBreak/>
        <w:t>Australia, Guam) also retained their ability to sequester</w:t>
      </w:r>
      <w:r w:rsidR="00C95DE6">
        <w:rPr>
          <w:rFonts w:ascii="Arial" w:hAnsi="Arial" w:cs="Arial"/>
        </w:rPr>
        <w:t xml:space="preserve"> normally</w:t>
      </w:r>
      <w:r>
        <w:rPr>
          <w:rFonts w:ascii="Arial" w:hAnsi="Arial" w:cs="Arial"/>
        </w:rPr>
        <w:t xml:space="preserve"> from ancestral North American hosts (</w:t>
      </w:r>
      <w:r w:rsidR="009E2E73" w:rsidRPr="009E2E73">
        <w:rPr>
          <w:rFonts w:ascii="Arial" w:hAnsi="Arial" w:cs="Arial"/>
          <w:i/>
          <w:iCs/>
        </w:rPr>
        <w:t>A. syriaca</w:t>
      </w:r>
      <w:r>
        <w:rPr>
          <w:rFonts w:ascii="Arial" w:hAnsi="Arial" w:cs="Arial"/>
        </w:rPr>
        <w:t xml:space="preserve">, </w:t>
      </w:r>
      <w:r w:rsidR="009E2E73" w:rsidRPr="009E2E73">
        <w:rPr>
          <w:rFonts w:ascii="Arial" w:hAnsi="Arial" w:cs="Arial"/>
          <w:i/>
          <w:iCs/>
        </w:rPr>
        <w:t>A. speciosa</w:t>
      </w:r>
      <w:r>
        <w:rPr>
          <w:rFonts w:ascii="Arial" w:hAnsi="Arial" w:cs="Arial"/>
        </w:rPr>
        <w:t xml:space="preserve">), </w:t>
      </w:r>
      <w:r w:rsidR="00A71F69">
        <w:rPr>
          <w:rFonts w:ascii="Arial" w:hAnsi="Arial" w:cs="Arial"/>
        </w:rPr>
        <w:t xml:space="preserve">even after </w:t>
      </w:r>
      <w:r w:rsidR="000F43DC">
        <w:rPr>
          <w:rFonts w:ascii="Arial" w:hAnsi="Arial" w:cs="Arial"/>
        </w:rPr>
        <w:t xml:space="preserve">spending </w:t>
      </w:r>
      <w:r w:rsidR="000D5DB8">
        <w:rPr>
          <w:rFonts w:ascii="Arial" w:hAnsi="Arial" w:cs="Arial"/>
        </w:rPr>
        <w:t>as many as</w:t>
      </w:r>
      <w:r w:rsidR="000F43DC">
        <w:rPr>
          <w:rFonts w:ascii="Arial" w:hAnsi="Arial" w:cs="Arial"/>
        </w:rPr>
        <w:t xml:space="preserve"> 1,500</w:t>
      </w:r>
      <w:r w:rsidR="00AA2E22">
        <w:rPr>
          <w:rFonts w:ascii="Arial" w:hAnsi="Arial" w:cs="Arial"/>
        </w:rPr>
        <w:t xml:space="preserve"> generations </w:t>
      </w:r>
      <w:r w:rsidR="006F75C8">
        <w:rPr>
          <w:rFonts w:ascii="Arial" w:hAnsi="Arial" w:cs="Arial"/>
        </w:rPr>
        <w:t>isolated from these hosts</w:t>
      </w:r>
      <w:r w:rsidR="00AA2E22">
        <w:rPr>
          <w:rFonts w:ascii="Arial" w:hAnsi="Arial" w:cs="Arial"/>
        </w:rPr>
        <w:t xml:space="preserve">. </w:t>
      </w:r>
      <w:del w:id="451" w:author="Micah Freedman" w:date="2022-03-09T15:16:00Z">
        <w:r w:rsidR="00AA2E22" w:rsidDel="00AD5F50">
          <w:rPr>
            <w:rFonts w:ascii="Arial" w:hAnsi="Arial" w:cs="Arial"/>
          </w:rPr>
          <w:delText xml:space="preserve">The intact sequestration ability of </w:delText>
        </w:r>
        <w:r w:rsidR="00103718" w:rsidDel="00AD5F50">
          <w:rPr>
            <w:rFonts w:ascii="Arial" w:hAnsi="Arial" w:cs="Arial"/>
          </w:rPr>
          <w:delText>Pacific but not Puerto Rican</w:delText>
        </w:r>
        <w:r w:rsidR="00AA2E22" w:rsidDel="00AD5F50">
          <w:rPr>
            <w:rFonts w:ascii="Arial" w:hAnsi="Arial" w:cs="Arial"/>
          </w:rPr>
          <w:delText xml:space="preserve"> </w:delText>
        </w:r>
        <w:r w:rsidR="00103718" w:rsidDel="00AD5F50">
          <w:rPr>
            <w:rFonts w:ascii="Arial" w:hAnsi="Arial" w:cs="Arial"/>
          </w:rPr>
          <w:delText>monarchs</w:delText>
        </w:r>
        <w:r w:rsidR="00AA2E22" w:rsidDel="00AD5F50">
          <w:rPr>
            <w:rFonts w:ascii="Arial" w:hAnsi="Arial" w:cs="Arial"/>
          </w:rPr>
          <w:delText xml:space="preserve"> supports the notion that Puerto Rican monarchs diverged from North American migratory monarchs </w:delText>
        </w:r>
        <w:r w:rsidR="00103718" w:rsidDel="00AD5F50">
          <w:rPr>
            <w:rFonts w:ascii="Arial" w:hAnsi="Arial" w:cs="Arial"/>
          </w:rPr>
          <w:delText>substantially</w:delText>
        </w:r>
        <w:r w:rsidR="00AA2E22" w:rsidDel="00AD5F50">
          <w:rPr>
            <w:rFonts w:ascii="Arial" w:hAnsi="Arial" w:cs="Arial"/>
          </w:rPr>
          <w:delText xml:space="preserve"> before other non-migratory populations</w:delText>
        </w:r>
        <w:r w:rsidR="00D253DC" w:rsidDel="00AD5F50">
          <w:rPr>
            <w:rFonts w:ascii="Arial" w:hAnsi="Arial" w:cs="Arial"/>
          </w:rPr>
          <w:delText xml:space="preserve"> (</w:delText>
        </w:r>
        <w:r w:rsidR="004E0AB9" w:rsidDel="00AD5F50">
          <w:rPr>
            <w:rFonts w:ascii="Arial" w:hAnsi="Arial" w:cs="Arial"/>
          </w:rPr>
          <w:delText>Figure</w:delText>
        </w:r>
        <w:r w:rsidR="00D253DC" w:rsidDel="00AD5F50">
          <w:rPr>
            <w:rFonts w:ascii="Arial" w:hAnsi="Arial" w:cs="Arial"/>
          </w:rPr>
          <w:delText xml:space="preserve"> </w:delText>
        </w:r>
        <w:r w:rsidR="004E0AB9" w:rsidDel="00AD5F50">
          <w:rPr>
            <w:rFonts w:ascii="Arial" w:hAnsi="Arial" w:cs="Arial"/>
          </w:rPr>
          <w:delText>1</w:delText>
        </w:r>
        <w:r w:rsidR="000D5DB8" w:rsidDel="00AD5F50">
          <w:rPr>
            <w:rFonts w:ascii="Arial" w:hAnsi="Arial" w:cs="Arial"/>
          </w:rPr>
          <w:delText>B</w:delText>
        </w:r>
        <w:r w:rsidR="00D253DC" w:rsidDel="00AD5F50">
          <w:rPr>
            <w:rFonts w:ascii="Arial" w:hAnsi="Arial" w:cs="Arial"/>
          </w:rPr>
          <w:delText>).</w:delText>
        </w:r>
      </w:del>
      <w:ins w:id="452" w:author="Micah Freedman" w:date="2022-03-09T15:25:00Z">
        <w:r w:rsidR="00E815A6">
          <w:rPr>
            <w:rFonts w:ascii="Arial" w:hAnsi="Arial" w:cs="Arial"/>
          </w:rPr>
          <w:t xml:space="preserve"> </w:t>
        </w:r>
      </w:ins>
      <w:ins w:id="453" w:author="Micah Freedman" w:date="2022-03-09T15:24:00Z">
        <w:r w:rsidR="00F67C16">
          <w:rPr>
            <w:rFonts w:ascii="Arial" w:hAnsi="Arial" w:cs="Arial"/>
          </w:rPr>
          <w:t xml:space="preserve"> </w:t>
        </w:r>
      </w:ins>
    </w:p>
    <w:p w14:paraId="16A703B1" w14:textId="1673CD08" w:rsidR="00EC4444" w:rsidDel="00AD5F50" w:rsidRDefault="00B67BB2">
      <w:pPr>
        <w:spacing w:line="480" w:lineRule="auto"/>
        <w:ind w:firstLine="720"/>
        <w:jc w:val="both"/>
        <w:rPr>
          <w:del w:id="454" w:author="Micah Freedman" w:date="2022-03-09T15:19:00Z"/>
          <w:rFonts w:ascii="Arial" w:hAnsi="Arial" w:cs="Arial"/>
        </w:rPr>
        <w:pPrChange w:id="455" w:author="Micah Freedman" w:date="2022-03-11T14:11:00Z">
          <w:pPr>
            <w:spacing w:line="480" w:lineRule="auto"/>
            <w:jc w:val="both"/>
          </w:pPr>
        </w:pPrChange>
      </w:pPr>
      <w:ins w:id="456" w:author="Micah Freedman" w:date="2022-03-11T14:03:00Z">
        <w:r>
          <w:rPr>
            <w:rFonts w:ascii="Arial" w:hAnsi="Arial" w:cs="Arial"/>
          </w:rPr>
          <w:t xml:space="preserve">Although monarchs did not show evidence of local adaptation in their sequestration behavior, this result may be biased by (1) relatively recent divergence times between the monarch populations that we tested; (2) strong dispersal capabilities in monarchs, which limits opportunities for specialization in allopatry; (3) </w:t>
        </w:r>
      </w:ins>
      <w:ins w:id="457" w:author="Micah Freedman" w:date="2022-03-11T14:04:00Z">
        <w:r>
          <w:rPr>
            <w:rFonts w:ascii="Arial" w:hAnsi="Arial" w:cs="Arial"/>
          </w:rPr>
          <w:t xml:space="preserve">the relatively limited diversity of cardenolides sequestered by monarchs. </w:t>
        </w:r>
      </w:ins>
      <w:ins w:id="458" w:author="Micah Freedman" w:date="2022-03-11T14:14:00Z">
        <w:r w:rsidR="00D63F3B">
          <w:rPr>
            <w:rFonts w:ascii="Arial" w:hAnsi="Arial" w:cs="Arial"/>
          </w:rPr>
          <w:t xml:space="preserve">By contrast, sequestering species such as </w:t>
        </w:r>
      </w:ins>
      <w:ins w:id="459" w:author="Micah Freedman" w:date="2022-03-11T14:18:00Z">
        <w:r w:rsidR="00BE5F7E">
          <w:rPr>
            <w:rFonts w:ascii="Arial" w:hAnsi="Arial" w:cs="Arial"/>
          </w:rPr>
          <w:t xml:space="preserve">the </w:t>
        </w:r>
      </w:ins>
      <w:ins w:id="460" w:author="Micah Freedman" w:date="2022-03-11T14:48:00Z">
        <w:r w:rsidR="006216AF">
          <w:rPr>
            <w:rFonts w:ascii="Arial" w:hAnsi="Arial" w:cs="Arial"/>
          </w:rPr>
          <w:t>strawberry poison-dart</w:t>
        </w:r>
      </w:ins>
      <w:ins w:id="461" w:author="Micah Freedman" w:date="2022-03-11T14:15:00Z">
        <w:r w:rsidR="00D63F3B">
          <w:rPr>
            <w:rFonts w:ascii="Arial" w:hAnsi="Arial" w:cs="Arial"/>
          </w:rPr>
          <w:t xml:space="preserve"> frog</w:t>
        </w:r>
      </w:ins>
      <w:ins w:id="462" w:author="Micah Freedman" w:date="2022-03-11T14:18:00Z">
        <w:r w:rsidR="00BE5F7E">
          <w:rPr>
            <w:rFonts w:ascii="Arial" w:hAnsi="Arial" w:cs="Arial"/>
          </w:rPr>
          <w:t xml:space="preserve"> </w:t>
        </w:r>
      </w:ins>
      <w:ins w:id="463" w:author="Micah Freedman" w:date="2022-03-11T14:19:00Z">
        <w:r w:rsidR="00BE5F7E">
          <w:rPr>
            <w:rFonts w:ascii="Arial" w:hAnsi="Arial" w:cs="Arial"/>
          </w:rPr>
          <w:t>(</w:t>
        </w:r>
      </w:ins>
      <w:ins w:id="464" w:author="Micah Freedman" w:date="2022-03-11T14:18:00Z">
        <w:r w:rsidR="00BE5F7E">
          <w:rPr>
            <w:rFonts w:ascii="Arial" w:hAnsi="Arial" w:cs="Arial"/>
            <w:i/>
            <w:iCs/>
          </w:rPr>
          <w:t>Oophaga pumilio</w:t>
        </w:r>
      </w:ins>
      <w:ins w:id="465" w:author="Micah Freedman" w:date="2022-03-11T14:19:00Z">
        <w:r w:rsidR="00BE5F7E">
          <w:rPr>
            <w:rFonts w:ascii="Arial" w:hAnsi="Arial" w:cs="Arial"/>
          </w:rPr>
          <w:t>)</w:t>
        </w:r>
      </w:ins>
      <w:ins w:id="466" w:author="Micah Freedman" w:date="2022-03-11T14:15:00Z">
        <w:r w:rsidR="00D63F3B">
          <w:rPr>
            <w:rFonts w:ascii="Arial" w:hAnsi="Arial" w:cs="Arial"/>
          </w:rPr>
          <w:t xml:space="preserve"> </w:t>
        </w:r>
      </w:ins>
      <w:ins w:id="467" w:author="Micah Freedman" w:date="2022-03-11T14:17:00Z">
        <w:r w:rsidR="00BE5F7E">
          <w:rPr>
            <w:rFonts w:ascii="Arial" w:hAnsi="Arial" w:cs="Arial"/>
          </w:rPr>
          <w:t>that have</w:t>
        </w:r>
      </w:ins>
      <w:ins w:id="468" w:author="Micah Freedman" w:date="2022-03-11T14:16:00Z">
        <w:r w:rsidR="00D63F3B">
          <w:rPr>
            <w:rFonts w:ascii="Arial" w:hAnsi="Arial" w:cs="Arial"/>
          </w:rPr>
          <w:t xml:space="preserve"> limited dispersal abilities, </w:t>
        </w:r>
      </w:ins>
      <w:ins w:id="469" w:author="Micah Freedman" w:date="2022-03-11T14:18:00Z">
        <w:r w:rsidR="00BE5F7E">
          <w:rPr>
            <w:rFonts w:ascii="Arial" w:hAnsi="Arial" w:cs="Arial"/>
          </w:rPr>
          <w:t xml:space="preserve">show </w:t>
        </w:r>
      </w:ins>
      <w:ins w:id="470" w:author="Micah Freedman" w:date="2022-03-11T14:16:00Z">
        <w:r w:rsidR="00BE5F7E">
          <w:rPr>
            <w:rFonts w:ascii="Arial" w:hAnsi="Arial" w:cs="Arial"/>
          </w:rPr>
          <w:t xml:space="preserve">pronounced </w:t>
        </w:r>
      </w:ins>
      <w:ins w:id="471" w:author="Micah Freedman" w:date="2022-03-11T14:18:00Z">
        <w:r w:rsidR="00BE5F7E">
          <w:rPr>
            <w:rFonts w:ascii="Arial" w:hAnsi="Arial" w:cs="Arial"/>
          </w:rPr>
          <w:t>turnover in dietary composition</w:t>
        </w:r>
      </w:ins>
      <w:ins w:id="472" w:author="Micah Freedman" w:date="2022-03-11T14:17:00Z">
        <w:r w:rsidR="00BE5F7E">
          <w:rPr>
            <w:rFonts w:ascii="Arial" w:hAnsi="Arial" w:cs="Arial"/>
          </w:rPr>
          <w:t xml:space="preserve"> over relatively small spatial scales, and that sequester more than 230 </w:t>
        </w:r>
      </w:ins>
      <w:ins w:id="473" w:author="Micah Freedman" w:date="2022-03-11T14:49:00Z">
        <w:r w:rsidR="006216AF">
          <w:rPr>
            <w:rFonts w:ascii="Arial" w:hAnsi="Arial" w:cs="Arial"/>
          </w:rPr>
          <w:t xml:space="preserve">distinct </w:t>
        </w:r>
      </w:ins>
      <w:ins w:id="474" w:author="Micah Freedman" w:date="2022-03-11T14:17:00Z">
        <w:r w:rsidR="00BE5F7E">
          <w:rPr>
            <w:rFonts w:ascii="Arial" w:hAnsi="Arial" w:cs="Arial"/>
          </w:rPr>
          <w:t>alkaloid</w:t>
        </w:r>
      </w:ins>
      <w:ins w:id="475" w:author="Micah Freedman" w:date="2022-03-11T14:49:00Z">
        <w:r w:rsidR="006216AF">
          <w:rPr>
            <w:rFonts w:ascii="Arial" w:hAnsi="Arial" w:cs="Arial"/>
          </w:rPr>
          <w:t xml:space="preserve"> compounds</w:t>
        </w:r>
      </w:ins>
      <w:ins w:id="476" w:author="Micah Freedman" w:date="2022-03-11T14:17:00Z">
        <w:r w:rsidR="00BE5F7E">
          <w:rPr>
            <w:rFonts w:ascii="Arial" w:hAnsi="Arial" w:cs="Arial"/>
          </w:rPr>
          <w:t xml:space="preserve"> from a range of functional classes might be stronger candidates for detecting local adaptation in sequestration ability</w:t>
        </w:r>
      </w:ins>
      <w:ins w:id="477" w:author="Micah Freedman" w:date="2022-03-11T14:19:00Z">
        <w:r w:rsidR="00BE5F7E">
          <w:rPr>
            <w:rFonts w:ascii="Arial" w:hAnsi="Arial" w:cs="Arial"/>
          </w:rPr>
          <w:t xml:space="preserve"> (Saporito et al. 2007</w:t>
        </w:r>
      </w:ins>
      <w:ins w:id="478" w:author="Micah Freedman" w:date="2022-03-11T14:22:00Z">
        <w:r w:rsidR="00BE5F7E">
          <w:rPr>
            <w:rFonts w:ascii="Arial" w:hAnsi="Arial" w:cs="Arial"/>
          </w:rPr>
          <w:t>; Prates et al. 2019)</w:t>
        </w:r>
      </w:ins>
      <w:ins w:id="479" w:author="Micah Freedman" w:date="2022-03-11T14:17:00Z">
        <w:r w:rsidR="00BE5F7E">
          <w:rPr>
            <w:rFonts w:ascii="Arial" w:hAnsi="Arial" w:cs="Arial"/>
          </w:rPr>
          <w:t xml:space="preserve">. </w:t>
        </w:r>
      </w:ins>
      <w:ins w:id="480" w:author="Micah Freedman" w:date="2022-03-11T14:14:00Z">
        <w:r w:rsidR="00D63F3B">
          <w:rPr>
            <w:rFonts w:ascii="Arial" w:hAnsi="Arial" w:cs="Arial"/>
          </w:rPr>
          <w:t xml:space="preserve"> </w:t>
        </w:r>
      </w:ins>
      <w:ins w:id="481" w:author="Micah Freedman" w:date="2022-03-11T14:04:00Z">
        <w:r>
          <w:rPr>
            <w:rFonts w:ascii="Arial" w:hAnsi="Arial" w:cs="Arial"/>
          </w:rPr>
          <w:t xml:space="preserve"> </w:t>
        </w:r>
      </w:ins>
    </w:p>
    <w:p w14:paraId="11E8D38C" w14:textId="596A1173" w:rsidR="001F32FD" w:rsidRDefault="001F32FD">
      <w:pPr>
        <w:spacing w:line="480" w:lineRule="auto"/>
        <w:ind w:firstLine="720"/>
        <w:jc w:val="both"/>
        <w:rPr>
          <w:rFonts w:ascii="Arial" w:hAnsi="Arial" w:cs="Arial"/>
        </w:rPr>
        <w:pPrChange w:id="482" w:author="Micah Freedman" w:date="2022-03-11T14:11:00Z">
          <w:pPr>
            <w:spacing w:line="480" w:lineRule="auto"/>
            <w:jc w:val="both"/>
          </w:pPr>
        </w:pPrChange>
      </w:pPr>
      <w:del w:id="483" w:author="Micah Freedman" w:date="2022-03-09T15:19:00Z">
        <w:r w:rsidDel="00AD5F50">
          <w:rPr>
            <w:rFonts w:ascii="Arial" w:hAnsi="Arial" w:cs="Arial"/>
          </w:rPr>
          <w:tab/>
          <w:delText xml:space="preserve">Our overall results generally corroborate earlier studies of monarch sequestration. For example, we found that sequestration ratios were </w:delText>
        </w:r>
        <w:r w:rsidR="004E0AB9" w:rsidDel="00AD5F50">
          <w:rPr>
            <w:rFonts w:ascii="Arial" w:hAnsi="Arial" w:cs="Arial"/>
          </w:rPr>
          <w:delText>high</w:delText>
        </w:r>
        <w:r w:rsidR="00272689" w:rsidDel="00AD5F50">
          <w:rPr>
            <w:rFonts w:ascii="Arial" w:hAnsi="Arial" w:cs="Arial"/>
          </w:rPr>
          <w:delText xml:space="preserve"> for monarchs reared</w:delText>
        </w:r>
        <w:r w:rsidDel="00AD5F50">
          <w:rPr>
            <w:rFonts w:ascii="Arial" w:hAnsi="Arial" w:cs="Arial"/>
          </w:rPr>
          <w:delText xml:space="preserve"> on </w:delText>
        </w:r>
        <w:r w:rsidR="009E2E73" w:rsidRPr="009E2E73" w:rsidDel="00AD5F50">
          <w:rPr>
            <w:rFonts w:ascii="Arial" w:hAnsi="Arial" w:cs="Arial"/>
            <w:i/>
            <w:iCs/>
          </w:rPr>
          <w:delText>A. syriaca</w:delText>
        </w:r>
        <w:r w:rsidDel="00AD5F50">
          <w:rPr>
            <w:rFonts w:ascii="Arial" w:hAnsi="Arial" w:cs="Arial"/>
          </w:rPr>
          <w:delText xml:space="preserve"> and </w:delText>
        </w:r>
        <w:r w:rsidR="009E2E73" w:rsidRPr="009E2E73" w:rsidDel="00AD5F50">
          <w:rPr>
            <w:rFonts w:ascii="Arial" w:hAnsi="Arial" w:cs="Arial"/>
            <w:i/>
            <w:iCs/>
          </w:rPr>
          <w:delText>A. speciosa</w:delText>
        </w:r>
        <w:r w:rsidDel="00AD5F50">
          <w:rPr>
            <w:rFonts w:ascii="Arial" w:hAnsi="Arial" w:cs="Arial"/>
          </w:rPr>
          <w:delText xml:space="preserve">, consistent with </w:delText>
        </w:r>
        <w:r w:rsidR="000D5DB8" w:rsidDel="00AD5F50">
          <w:rPr>
            <w:rFonts w:ascii="Arial" w:hAnsi="Arial" w:cs="Arial"/>
          </w:rPr>
          <w:delText xml:space="preserve">many </w:delText>
        </w:r>
        <w:r w:rsidR="00EA2CEF" w:rsidDel="00AD5F50">
          <w:rPr>
            <w:rFonts w:ascii="Arial" w:hAnsi="Arial" w:cs="Arial"/>
          </w:rPr>
          <w:delText>other studies</w:delText>
        </w:r>
        <w:r w:rsidDel="00AD5F50">
          <w:rPr>
            <w:rFonts w:ascii="Arial" w:hAnsi="Arial" w:cs="Arial"/>
          </w:rPr>
          <w:delText xml:space="preserve"> (</w:delText>
        </w:r>
        <w:r w:rsidR="009B2967" w:rsidDel="00AD5F50">
          <w:rPr>
            <w:rFonts w:ascii="Arial" w:hAnsi="Arial" w:cs="Arial"/>
          </w:rPr>
          <w:delText>Malcolm and Brower 1989</w:delText>
        </w:r>
        <w:r w:rsidR="00EA2CEF" w:rsidDel="00AD5F50">
          <w:rPr>
            <w:rFonts w:ascii="Arial" w:hAnsi="Arial" w:cs="Arial"/>
          </w:rPr>
          <w:delText xml:space="preserve">, </w:delText>
        </w:r>
        <w:r w:rsidR="004E0AB9" w:rsidDel="00AD5F50">
          <w:rPr>
            <w:rFonts w:ascii="Arial" w:hAnsi="Arial" w:cs="Arial"/>
          </w:rPr>
          <w:delText xml:space="preserve">Malcolm 1994, </w:delText>
        </w:r>
        <w:r w:rsidR="00EA2CEF" w:rsidDel="00AD5F50">
          <w:rPr>
            <w:rFonts w:ascii="Arial" w:hAnsi="Arial" w:cs="Arial"/>
          </w:rPr>
          <w:delText>Decker et al. 201</w:delText>
        </w:r>
        <w:r w:rsidR="00CF0E53" w:rsidDel="00AD5F50">
          <w:rPr>
            <w:rFonts w:ascii="Arial" w:hAnsi="Arial" w:cs="Arial"/>
          </w:rPr>
          <w:delText>9</w:delText>
        </w:r>
        <w:r w:rsidDel="00AD5F50">
          <w:rPr>
            <w:rFonts w:ascii="Arial" w:hAnsi="Arial" w:cs="Arial"/>
          </w:rPr>
          <w:delText xml:space="preserve">). Likewise, we found barely detectable levels of sequestered cardenolides </w:delText>
        </w:r>
        <w:r w:rsidR="00272689" w:rsidDel="00AD5F50">
          <w:rPr>
            <w:rFonts w:ascii="Arial" w:hAnsi="Arial" w:cs="Arial"/>
          </w:rPr>
          <w:delText>from monarchs reared on</w:delText>
        </w:r>
        <w:r w:rsidDel="00AD5F50">
          <w:rPr>
            <w:rFonts w:ascii="Arial" w:hAnsi="Arial" w:cs="Arial"/>
          </w:rPr>
          <w:delText xml:space="preserve"> </w:delText>
        </w:r>
        <w:r w:rsidR="009E2E73" w:rsidRPr="009E2E73" w:rsidDel="00AD5F50">
          <w:rPr>
            <w:rFonts w:ascii="Arial" w:hAnsi="Arial" w:cs="Arial"/>
            <w:i/>
            <w:iCs/>
          </w:rPr>
          <w:delText>A. fascicularis</w:delText>
        </w:r>
        <w:r w:rsidDel="00AD5F50">
          <w:rPr>
            <w:rFonts w:ascii="Arial" w:hAnsi="Arial" w:cs="Arial"/>
          </w:rPr>
          <w:delText xml:space="preserve">, as </w:delText>
        </w:r>
        <w:r w:rsidR="00272689" w:rsidDel="00AD5F50">
          <w:rPr>
            <w:rFonts w:ascii="Arial" w:hAnsi="Arial" w:cs="Arial"/>
          </w:rPr>
          <w:delText xml:space="preserve">previously </w:delText>
        </w:r>
        <w:r w:rsidDel="00AD5F50">
          <w:rPr>
            <w:rFonts w:ascii="Arial" w:hAnsi="Arial" w:cs="Arial"/>
          </w:rPr>
          <w:delText xml:space="preserve">reported by </w:delText>
        </w:r>
        <w:r w:rsidR="009B2967" w:rsidDel="00AD5F50">
          <w:rPr>
            <w:rFonts w:ascii="Arial" w:hAnsi="Arial" w:cs="Arial"/>
          </w:rPr>
          <w:delText>Malcolm (1994)</w:delText>
        </w:r>
        <w:r w:rsidR="00272689" w:rsidDel="00AD5F50">
          <w:rPr>
            <w:rFonts w:ascii="Arial" w:hAnsi="Arial" w:cs="Arial"/>
          </w:rPr>
          <w:delText xml:space="preserve">, as well as relatively inefficient sequestration from </w:delText>
        </w:r>
        <w:r w:rsidR="009E2E73" w:rsidRPr="009E2E73" w:rsidDel="00AD5F50">
          <w:rPr>
            <w:rFonts w:ascii="Arial" w:hAnsi="Arial" w:cs="Arial"/>
            <w:i/>
            <w:iCs/>
          </w:rPr>
          <w:delText>G. physocarpus</w:delText>
        </w:r>
        <w:r w:rsidR="001D6E84" w:rsidDel="00AD5F50">
          <w:rPr>
            <w:rFonts w:ascii="Arial" w:hAnsi="Arial" w:cs="Arial"/>
          </w:rPr>
          <w:delText xml:space="preserve"> (Figure 3B)</w:delText>
        </w:r>
        <w:r w:rsidR="00272689" w:rsidDel="00AD5F50">
          <w:rPr>
            <w:rFonts w:ascii="Arial" w:hAnsi="Arial" w:cs="Arial"/>
          </w:rPr>
          <w:delText xml:space="preserve">, as </w:delText>
        </w:r>
        <w:r w:rsidR="001D6E84" w:rsidDel="00AD5F50">
          <w:rPr>
            <w:rFonts w:ascii="Arial" w:hAnsi="Arial" w:cs="Arial"/>
          </w:rPr>
          <w:delText xml:space="preserve">previously </w:delText>
        </w:r>
        <w:r w:rsidR="00272689" w:rsidDel="00AD5F50">
          <w:rPr>
            <w:rFonts w:ascii="Arial" w:hAnsi="Arial" w:cs="Arial"/>
          </w:rPr>
          <w:delText xml:space="preserve">reported by Roeske et al. (1976). Interestingly, variation in sequestration from </w:delText>
        </w:r>
        <w:r w:rsidR="009E2E73" w:rsidRPr="009E2E73" w:rsidDel="00AD5F50">
          <w:rPr>
            <w:rFonts w:ascii="Arial" w:hAnsi="Arial" w:cs="Arial"/>
            <w:i/>
            <w:iCs/>
          </w:rPr>
          <w:delText>G. physocarpus</w:delText>
        </w:r>
        <w:r w:rsidR="00272689" w:rsidDel="00AD5F50">
          <w:rPr>
            <w:rFonts w:ascii="Arial" w:hAnsi="Arial" w:cs="Arial"/>
          </w:rPr>
          <w:delText xml:space="preserve"> </w:delText>
        </w:r>
        <w:r w:rsidR="009B2967" w:rsidDel="00AD5F50">
          <w:rPr>
            <w:rFonts w:ascii="Arial" w:hAnsi="Arial" w:cs="Arial"/>
          </w:rPr>
          <w:delText xml:space="preserve">and </w:delText>
        </w:r>
        <w:r w:rsidR="009B2967" w:rsidRPr="009B2967" w:rsidDel="00AD5F50">
          <w:rPr>
            <w:rFonts w:ascii="Arial" w:hAnsi="Arial" w:cs="Arial"/>
            <w:i/>
            <w:iCs/>
          </w:rPr>
          <w:delText>A. curassavica</w:delText>
        </w:r>
        <w:r w:rsidR="009B2967" w:rsidDel="00AD5F50">
          <w:rPr>
            <w:rFonts w:ascii="Arial" w:hAnsi="Arial" w:cs="Arial"/>
          </w:rPr>
          <w:delText xml:space="preserve"> was</w:delText>
        </w:r>
        <w:r w:rsidR="00272689" w:rsidDel="00AD5F50">
          <w:rPr>
            <w:rFonts w:ascii="Arial" w:hAnsi="Arial" w:cs="Arial"/>
          </w:rPr>
          <w:delText xml:space="preserve"> </w:delText>
        </w:r>
        <w:r w:rsidR="009B2967" w:rsidDel="00AD5F50">
          <w:rPr>
            <w:rFonts w:ascii="Arial" w:hAnsi="Arial" w:cs="Arial"/>
          </w:rPr>
          <w:delText>low</w:delText>
        </w:r>
        <w:r w:rsidR="00272689" w:rsidDel="00AD5F50">
          <w:rPr>
            <w:rFonts w:ascii="Arial" w:hAnsi="Arial" w:cs="Arial"/>
          </w:rPr>
          <w:delText xml:space="preserve"> relative to other species (Fig</w:delText>
        </w:r>
        <w:r w:rsidR="000D5DB8" w:rsidDel="00AD5F50">
          <w:rPr>
            <w:rFonts w:ascii="Arial" w:hAnsi="Arial" w:cs="Arial"/>
          </w:rPr>
          <w:delText>ure</w:delText>
        </w:r>
        <w:r w:rsidR="00272689" w:rsidDel="00AD5F50">
          <w:rPr>
            <w:rFonts w:ascii="Arial" w:hAnsi="Arial" w:cs="Arial"/>
          </w:rPr>
          <w:delText xml:space="preserve"> </w:delText>
        </w:r>
        <w:r w:rsidR="009B2967" w:rsidDel="00AD5F50">
          <w:rPr>
            <w:rFonts w:ascii="Arial" w:hAnsi="Arial" w:cs="Arial"/>
          </w:rPr>
          <w:delText>4</w:delText>
        </w:r>
        <w:r w:rsidR="000D5DB8" w:rsidDel="00AD5F50">
          <w:rPr>
            <w:rFonts w:ascii="Arial" w:hAnsi="Arial" w:cs="Arial"/>
          </w:rPr>
          <w:delText>A</w:delText>
        </w:r>
        <w:r w:rsidR="009B2967" w:rsidDel="00AD5F50">
          <w:rPr>
            <w:rFonts w:ascii="Arial" w:hAnsi="Arial" w:cs="Arial"/>
          </w:rPr>
          <w:delText xml:space="preserve">; </w:delText>
        </w:r>
        <w:r w:rsidR="00857DA7" w:rsidDel="00AD5F50">
          <w:rPr>
            <w:rFonts w:ascii="Arial" w:hAnsi="Arial" w:cs="Arial"/>
          </w:rPr>
          <w:delText>Table</w:delText>
        </w:r>
        <w:r w:rsidR="009B2967" w:rsidDel="00AD5F50">
          <w:rPr>
            <w:rFonts w:ascii="Arial" w:hAnsi="Arial" w:cs="Arial"/>
          </w:rPr>
          <w:delText xml:space="preserve"> S</w:delText>
        </w:r>
        <w:r w:rsidR="000C6907" w:rsidDel="00AD5F50">
          <w:rPr>
            <w:rFonts w:ascii="Arial" w:hAnsi="Arial" w:cs="Arial"/>
          </w:rPr>
          <w:delText>9</w:delText>
        </w:r>
        <w:r w:rsidR="00272689" w:rsidDel="00AD5F50">
          <w:rPr>
            <w:rFonts w:ascii="Arial" w:hAnsi="Arial" w:cs="Arial"/>
          </w:rPr>
          <w:delText xml:space="preserve">). </w:delText>
        </w:r>
        <w:r w:rsidR="004E0AB9" w:rsidDel="00AD5F50">
          <w:rPr>
            <w:rFonts w:ascii="Arial" w:hAnsi="Arial" w:cs="Arial"/>
          </w:rPr>
          <w:delText xml:space="preserve">The low level of variation in sequestration from </w:delText>
        </w:r>
        <w:r w:rsidR="004E0AB9" w:rsidRPr="001D6E84" w:rsidDel="00AD5F50">
          <w:rPr>
            <w:rFonts w:ascii="Arial" w:hAnsi="Arial" w:cs="Arial"/>
            <w:i/>
            <w:iCs/>
          </w:rPr>
          <w:delText>A. curassavica</w:delText>
        </w:r>
        <w:r w:rsidR="004E0AB9" w:rsidDel="00AD5F50">
          <w:rPr>
            <w:rFonts w:ascii="Arial" w:hAnsi="Arial" w:cs="Arial"/>
          </w:rPr>
          <w:delText xml:space="preserve"> likely stems from the fact that just </w:delText>
        </w:r>
        <w:r w:rsidR="00942EB0" w:rsidDel="00AD5F50">
          <w:rPr>
            <w:rFonts w:ascii="Arial" w:hAnsi="Arial" w:cs="Arial"/>
          </w:rPr>
          <w:delText xml:space="preserve">three </w:delText>
        </w:r>
        <w:r w:rsidR="004E0AB9" w:rsidDel="00AD5F50">
          <w:rPr>
            <w:rFonts w:ascii="Arial" w:hAnsi="Arial" w:cs="Arial"/>
          </w:rPr>
          <w:delText>compounds—</w:delText>
        </w:r>
        <w:r w:rsidR="00942EB0" w:rsidDel="00AD5F50">
          <w:rPr>
            <w:rFonts w:ascii="Arial" w:hAnsi="Arial" w:cs="Arial"/>
          </w:rPr>
          <w:delText>frugoside, as well as the</w:delText>
        </w:r>
        <w:r w:rsidR="009C76E2" w:rsidDel="00AD5F50">
          <w:rPr>
            <w:rFonts w:ascii="Arial" w:hAnsi="Arial" w:cs="Arial"/>
          </w:rPr>
          <w:delText xml:space="preserve"> stereoisomers </w:delText>
        </w:r>
        <w:r w:rsidR="004E0AB9" w:rsidDel="00AD5F50">
          <w:rPr>
            <w:rFonts w:ascii="Arial" w:hAnsi="Arial" w:cs="Arial"/>
          </w:rPr>
          <w:delText>calactin</w:delText>
        </w:r>
        <w:r w:rsidR="009C76E2" w:rsidDel="00AD5F50">
          <w:rPr>
            <w:rFonts w:ascii="Arial" w:hAnsi="Arial" w:cs="Arial"/>
          </w:rPr>
          <w:delText xml:space="preserve"> and </w:delText>
        </w:r>
        <w:r w:rsidR="004E0AB9" w:rsidDel="00AD5F50">
          <w:rPr>
            <w:rFonts w:ascii="Arial" w:hAnsi="Arial" w:cs="Arial"/>
          </w:rPr>
          <w:delText>calotropin—comprise &gt;</w:delText>
        </w:r>
        <w:r w:rsidR="009C76E2" w:rsidDel="00AD5F50">
          <w:rPr>
            <w:rFonts w:ascii="Arial" w:hAnsi="Arial" w:cs="Arial"/>
          </w:rPr>
          <w:delText>5</w:delText>
        </w:r>
        <w:r w:rsidR="004E0AB9" w:rsidDel="00AD5F50">
          <w:rPr>
            <w:rFonts w:ascii="Arial" w:hAnsi="Arial" w:cs="Arial"/>
          </w:rPr>
          <w:delText xml:space="preserve">0% of the total </w:delText>
        </w:r>
        <w:r w:rsidR="009C76E2" w:rsidDel="00AD5F50">
          <w:rPr>
            <w:rFonts w:ascii="Arial" w:hAnsi="Arial" w:cs="Arial"/>
          </w:rPr>
          <w:delText>cardenolides</w:delText>
        </w:r>
        <w:r w:rsidR="004E0AB9" w:rsidDel="00AD5F50">
          <w:rPr>
            <w:rFonts w:ascii="Arial" w:hAnsi="Arial" w:cs="Arial"/>
          </w:rPr>
          <w:delText xml:space="preserve"> sequestered</w:delText>
        </w:r>
        <w:r w:rsidR="001D6E84" w:rsidDel="00AD5F50">
          <w:rPr>
            <w:rFonts w:ascii="Arial" w:hAnsi="Arial" w:cs="Arial"/>
          </w:rPr>
          <w:delText xml:space="preserve"> (Agrawal et al. 2021</w:delText>
        </w:r>
        <w:r w:rsidR="00942EB0" w:rsidDel="00AD5F50">
          <w:rPr>
            <w:rFonts w:ascii="Arial" w:hAnsi="Arial" w:cs="Arial"/>
          </w:rPr>
          <w:delText>, Table S</w:delText>
        </w:r>
        <w:r w:rsidR="000C6907" w:rsidDel="00AD5F50">
          <w:rPr>
            <w:rFonts w:ascii="Arial" w:hAnsi="Arial" w:cs="Arial"/>
          </w:rPr>
          <w:delText>5</w:delText>
        </w:r>
        <w:r w:rsidR="001D6E84" w:rsidDel="00AD5F50">
          <w:rPr>
            <w:rFonts w:ascii="Arial" w:hAnsi="Arial" w:cs="Arial"/>
          </w:rPr>
          <w:delText xml:space="preserve">). A qualitatively similar pattern was observed in </w:delText>
        </w:r>
        <w:r w:rsidR="001D6E84" w:rsidRPr="001D6E84" w:rsidDel="00AD5F50">
          <w:rPr>
            <w:rFonts w:ascii="Arial" w:hAnsi="Arial" w:cs="Arial"/>
            <w:i/>
            <w:iCs/>
          </w:rPr>
          <w:delText>G. physocarpus</w:delText>
        </w:r>
        <w:r w:rsidR="001D6E84" w:rsidDel="00AD5F50">
          <w:rPr>
            <w:rFonts w:ascii="Arial" w:hAnsi="Arial" w:cs="Arial"/>
          </w:rPr>
          <w:delText xml:space="preserve">, suggesting a relatively simple and conserved </w:delText>
        </w:r>
        <w:r w:rsidR="00DC3A20" w:rsidDel="00AD5F50">
          <w:rPr>
            <w:rFonts w:ascii="Arial" w:hAnsi="Arial" w:cs="Arial"/>
          </w:rPr>
          <w:delText xml:space="preserve">biochemical </w:delText>
        </w:r>
        <w:r w:rsidR="001D6E84" w:rsidDel="00AD5F50">
          <w:rPr>
            <w:rFonts w:ascii="Arial" w:hAnsi="Arial" w:cs="Arial"/>
          </w:rPr>
          <w:delText xml:space="preserve">process </w:delText>
        </w:r>
        <w:r w:rsidR="00DC3A20" w:rsidDel="00AD5F50">
          <w:rPr>
            <w:rFonts w:ascii="Arial" w:hAnsi="Arial" w:cs="Arial"/>
          </w:rPr>
          <w:delText>underlying</w:delText>
        </w:r>
        <w:r w:rsidR="001D6E84" w:rsidDel="00AD5F50">
          <w:rPr>
            <w:rFonts w:ascii="Arial" w:hAnsi="Arial" w:cs="Arial"/>
          </w:rPr>
          <w:delText xml:space="preserve"> sequestration from these species.</w:delText>
        </w:r>
        <w:r w:rsidR="00A71F69" w:rsidDel="00AD5F50">
          <w:rPr>
            <w:rFonts w:ascii="Arial" w:hAnsi="Arial" w:cs="Arial"/>
          </w:rPr>
          <w:delText xml:space="preserve"> </w:delText>
        </w:r>
      </w:del>
    </w:p>
    <w:p w14:paraId="2040BEBD" w14:textId="6D8BA95A" w:rsidR="00E45B3C" w:rsidRDefault="00D253DC" w:rsidP="008442F3">
      <w:pPr>
        <w:spacing w:line="480" w:lineRule="auto"/>
        <w:jc w:val="both"/>
        <w:rPr>
          <w:rFonts w:ascii="Arial" w:hAnsi="Arial" w:cs="Arial"/>
        </w:rPr>
      </w:pPr>
      <w:r>
        <w:rPr>
          <w:rFonts w:ascii="Arial" w:hAnsi="Arial" w:cs="Arial"/>
        </w:rPr>
        <w:tab/>
        <w:t>We found modest evidence for reduced cardenolide sequestration in monarch</w:t>
      </w:r>
      <w:r w:rsidR="00EA0F0D">
        <w:rPr>
          <w:rFonts w:ascii="Arial" w:hAnsi="Arial" w:cs="Arial"/>
        </w:rPr>
        <w:t>s</w:t>
      </w:r>
      <w:r>
        <w:rPr>
          <w:rFonts w:ascii="Arial" w:hAnsi="Arial" w:cs="Arial"/>
        </w:rPr>
        <w:t xml:space="preserve"> from Guam, where birds have been functionally extirpated for the last ~</w:t>
      </w:r>
      <w:r w:rsidR="009B2967">
        <w:rPr>
          <w:rFonts w:ascii="Arial" w:hAnsi="Arial" w:cs="Arial"/>
        </w:rPr>
        <w:t>4</w:t>
      </w:r>
      <w:r>
        <w:rPr>
          <w:rFonts w:ascii="Arial" w:hAnsi="Arial" w:cs="Arial"/>
        </w:rPr>
        <w:t xml:space="preserve">0 years. Sequestration in wild-caught Guam monarchs was significantly lower than sequestration in Rota monarchs, but only after accounting for differences in </w:t>
      </w:r>
      <w:r w:rsidR="009E2E73" w:rsidRPr="009E2E73">
        <w:rPr>
          <w:rFonts w:ascii="Arial" w:hAnsi="Arial" w:cs="Arial"/>
          <w:i/>
          <w:iCs/>
        </w:rPr>
        <w:t>A. curassavica</w:t>
      </w:r>
      <w:r>
        <w:rPr>
          <w:rFonts w:ascii="Arial" w:hAnsi="Arial" w:cs="Arial"/>
        </w:rPr>
        <w:t xml:space="preserve"> cardenolide concentrations on each island. Despite their </w:t>
      </w:r>
      <w:r w:rsidR="0099785E">
        <w:rPr>
          <w:rFonts w:ascii="Arial" w:hAnsi="Arial" w:cs="Arial"/>
        </w:rPr>
        <w:t>proximity</w:t>
      </w:r>
      <w:r>
        <w:rPr>
          <w:rFonts w:ascii="Arial" w:hAnsi="Arial" w:cs="Arial"/>
        </w:rPr>
        <w:t>, monarchs from Guam and Rota are genetically distinct</w:t>
      </w:r>
      <w:r w:rsidR="00B03A71">
        <w:rPr>
          <w:rFonts w:ascii="Arial" w:hAnsi="Arial" w:cs="Arial"/>
        </w:rPr>
        <w:t xml:space="preserve"> (Hemstrom et al., </w:t>
      </w:r>
      <w:r w:rsidR="00576E76" w:rsidRPr="00576E76">
        <w:rPr>
          <w:rFonts w:ascii="Arial" w:hAnsi="Arial" w:cs="Arial"/>
          <w:i/>
          <w:iCs/>
        </w:rPr>
        <w:t>in revision</w:t>
      </w:r>
      <w:r w:rsidR="00B03A71">
        <w:rPr>
          <w:rFonts w:ascii="Arial" w:hAnsi="Arial" w:cs="Arial"/>
        </w:rPr>
        <w:t>)</w:t>
      </w:r>
      <w:r>
        <w:rPr>
          <w:rFonts w:ascii="Arial" w:hAnsi="Arial" w:cs="Arial"/>
        </w:rPr>
        <w:t xml:space="preserve">, </w:t>
      </w:r>
      <w:r w:rsidR="001D6E84">
        <w:rPr>
          <w:rFonts w:ascii="Arial" w:hAnsi="Arial" w:cs="Arial"/>
        </w:rPr>
        <w:t>indicating</w:t>
      </w:r>
      <w:r w:rsidR="0051120A">
        <w:rPr>
          <w:rFonts w:ascii="Arial" w:hAnsi="Arial" w:cs="Arial"/>
        </w:rPr>
        <w:t xml:space="preserve"> that adaptive divergence </w:t>
      </w:r>
      <w:r w:rsidR="00B03A71">
        <w:rPr>
          <w:rFonts w:ascii="Arial" w:hAnsi="Arial" w:cs="Arial"/>
        </w:rPr>
        <w:t xml:space="preserve">between these </w:t>
      </w:r>
      <w:r w:rsidR="009C76E2">
        <w:rPr>
          <w:rFonts w:ascii="Arial" w:hAnsi="Arial" w:cs="Arial"/>
        </w:rPr>
        <w:t xml:space="preserve">island </w:t>
      </w:r>
      <w:r w:rsidR="00B03A71">
        <w:rPr>
          <w:rFonts w:ascii="Arial" w:hAnsi="Arial" w:cs="Arial"/>
        </w:rPr>
        <w:t xml:space="preserve">populations </w:t>
      </w:r>
      <w:r w:rsidR="0051120A">
        <w:rPr>
          <w:rFonts w:ascii="Arial" w:hAnsi="Arial" w:cs="Arial"/>
        </w:rPr>
        <w:t xml:space="preserve">is possible. </w:t>
      </w:r>
      <w:del w:id="484" w:author="Micah Freedman" w:date="2022-03-10T16:00:00Z">
        <w:r w:rsidR="00C42AA3" w:rsidDel="002663F8">
          <w:rPr>
            <w:rFonts w:ascii="Arial" w:hAnsi="Arial" w:cs="Arial"/>
          </w:rPr>
          <w:delText>As</w:delText>
        </w:r>
        <w:r w:rsidR="0051120A" w:rsidDel="002663F8">
          <w:rPr>
            <w:rFonts w:ascii="Arial" w:hAnsi="Arial" w:cs="Arial"/>
          </w:rPr>
          <w:delText xml:space="preserve"> </w:delText>
        </w:r>
      </w:del>
      <w:ins w:id="485" w:author="Micah Freedman" w:date="2022-03-10T16:00:00Z">
        <w:r w:rsidR="002663F8">
          <w:rPr>
            <w:rFonts w:ascii="Arial" w:hAnsi="Arial" w:cs="Arial"/>
          </w:rPr>
          <w:t xml:space="preserve">However, as </w:t>
        </w:r>
      </w:ins>
      <w:r w:rsidR="0051120A">
        <w:rPr>
          <w:rFonts w:ascii="Arial" w:hAnsi="Arial" w:cs="Arial"/>
        </w:rPr>
        <w:t>we were unable to rear monarchs from Guam and Rota side-by-side under controlled conditions</w:t>
      </w:r>
      <w:r w:rsidR="001F32FD">
        <w:rPr>
          <w:rFonts w:ascii="Arial" w:hAnsi="Arial" w:cs="Arial"/>
        </w:rPr>
        <w:t xml:space="preserve">, </w:t>
      </w:r>
      <w:r w:rsidR="00C42AA3">
        <w:rPr>
          <w:rFonts w:ascii="Arial" w:hAnsi="Arial" w:cs="Arial"/>
        </w:rPr>
        <w:t>it is</w:t>
      </w:r>
      <w:r w:rsidR="001F32FD">
        <w:rPr>
          <w:rFonts w:ascii="Arial" w:hAnsi="Arial" w:cs="Arial"/>
        </w:rPr>
        <w:t xml:space="preserve"> difficult to ascribe the differences in cardenolides between wild-caught butterflies to differences in bird predation. </w:t>
      </w:r>
      <w:r w:rsidR="00A80BA4">
        <w:rPr>
          <w:rFonts w:ascii="Arial" w:hAnsi="Arial" w:cs="Arial"/>
        </w:rPr>
        <w:t xml:space="preserve">Furthermore, all comparisons using Guam necessarily involve a functional </w:t>
      </w:r>
      <w:r w:rsidR="00A80BA4">
        <w:rPr>
          <w:rFonts w:ascii="Arial" w:hAnsi="Arial" w:cs="Arial"/>
        </w:rPr>
        <w:lastRenderedPageBreak/>
        <w:t>sample size of n=1, as it is the only location where it is tractable to assess the impact of long-term bird removal on monarch sequestration</w:t>
      </w:r>
      <w:ins w:id="486" w:author="Micah Freedman" w:date="2022-03-10T16:01:00Z">
        <w:r w:rsidR="002663F8">
          <w:rPr>
            <w:rFonts w:ascii="Arial" w:hAnsi="Arial" w:cs="Arial"/>
          </w:rPr>
          <w:t>.</w:t>
        </w:r>
      </w:ins>
      <w:ins w:id="487" w:author="Micah Freedman" w:date="2022-03-11T13:20:00Z">
        <w:r w:rsidR="005D35EB">
          <w:rPr>
            <w:rFonts w:ascii="Arial" w:hAnsi="Arial" w:cs="Arial"/>
          </w:rPr>
          <w:t xml:space="preserve"> </w:t>
        </w:r>
      </w:ins>
      <w:ins w:id="488" w:author="Micah Freedman" w:date="2022-03-11T13:21:00Z">
        <w:r w:rsidR="005D35EB">
          <w:rPr>
            <w:rFonts w:ascii="Arial" w:hAnsi="Arial" w:cs="Arial"/>
          </w:rPr>
          <w:t>Th</w:t>
        </w:r>
      </w:ins>
      <w:ins w:id="489" w:author="Micah Freedman" w:date="2022-03-11T13:22:00Z">
        <w:r w:rsidR="005D35EB">
          <w:rPr>
            <w:rFonts w:ascii="Arial" w:hAnsi="Arial" w:cs="Arial"/>
          </w:rPr>
          <w:t xml:space="preserve">at we only have a single bird-free island </w:t>
        </w:r>
      </w:ins>
      <w:ins w:id="490" w:author="Micah Freedman" w:date="2022-03-11T14:04:00Z">
        <w:r w:rsidR="00B67BB2">
          <w:rPr>
            <w:rFonts w:ascii="Arial" w:hAnsi="Arial" w:cs="Arial"/>
          </w:rPr>
          <w:t>certainly</w:t>
        </w:r>
      </w:ins>
      <w:ins w:id="491" w:author="Micah Freedman" w:date="2022-03-11T13:22:00Z">
        <w:r w:rsidR="005D35EB">
          <w:rPr>
            <w:rFonts w:ascii="Arial" w:hAnsi="Arial" w:cs="Arial"/>
          </w:rPr>
          <w:t xml:space="preserve"> limits the power of our inferences regarding predation intensity and natural selection on sequestration. </w:t>
        </w:r>
      </w:ins>
      <w:ins w:id="492" w:author="Micah Freedman" w:date="2022-03-11T13:36:00Z">
        <w:r w:rsidR="004A5FA2">
          <w:rPr>
            <w:rFonts w:ascii="Arial" w:hAnsi="Arial" w:cs="Arial"/>
          </w:rPr>
          <w:t xml:space="preserve">Future studies </w:t>
        </w:r>
      </w:ins>
      <w:ins w:id="493" w:author="Micah Freedman" w:date="2022-03-11T14:05:00Z">
        <w:r w:rsidR="00B67BB2">
          <w:rPr>
            <w:rFonts w:ascii="Arial" w:hAnsi="Arial" w:cs="Arial"/>
          </w:rPr>
          <w:t>of</w:t>
        </w:r>
      </w:ins>
      <w:ins w:id="494" w:author="Micah Freedman" w:date="2022-03-11T13:42:00Z">
        <w:r w:rsidR="006801ED">
          <w:rPr>
            <w:rFonts w:ascii="Arial" w:hAnsi="Arial" w:cs="Arial"/>
          </w:rPr>
          <w:t xml:space="preserve"> sequestration ability</w:t>
        </w:r>
      </w:ins>
      <w:ins w:id="495" w:author="Micah Freedman" w:date="2022-03-11T14:05:00Z">
        <w:r w:rsidR="00B67BB2">
          <w:rPr>
            <w:rFonts w:ascii="Arial" w:hAnsi="Arial" w:cs="Arial"/>
          </w:rPr>
          <w:t xml:space="preserve"> in relation to predators</w:t>
        </w:r>
      </w:ins>
      <w:ins w:id="496" w:author="Micah Freedman" w:date="2022-03-11T13:42:00Z">
        <w:r w:rsidR="006801ED">
          <w:rPr>
            <w:rFonts w:ascii="Arial" w:hAnsi="Arial" w:cs="Arial"/>
          </w:rPr>
          <w:t xml:space="preserve"> could instead </w:t>
        </w:r>
      </w:ins>
      <w:ins w:id="497" w:author="Micah Freedman" w:date="2022-03-11T13:36:00Z">
        <w:r w:rsidR="004A5FA2">
          <w:rPr>
            <w:rFonts w:ascii="Arial" w:hAnsi="Arial" w:cs="Arial"/>
          </w:rPr>
          <w:t xml:space="preserve">focus on quantitative variation in predation intensity (e.g. Camara 1997) or </w:t>
        </w:r>
      </w:ins>
      <w:ins w:id="498" w:author="Micah Freedman" w:date="2022-03-11T14:06:00Z">
        <w:r w:rsidR="00B67BB2">
          <w:rPr>
            <w:rFonts w:ascii="Arial" w:hAnsi="Arial" w:cs="Arial"/>
          </w:rPr>
          <w:t>leverage experimental evolution approaches</w:t>
        </w:r>
      </w:ins>
      <w:ins w:id="499" w:author="Micah Freedman" w:date="2022-03-11T13:37:00Z">
        <w:r w:rsidR="004A5FA2">
          <w:rPr>
            <w:rFonts w:ascii="Arial" w:hAnsi="Arial" w:cs="Arial"/>
          </w:rPr>
          <w:t xml:space="preserve"> in a </w:t>
        </w:r>
      </w:ins>
      <w:del w:id="500" w:author="Micah Freedman" w:date="2022-03-10T16:01:00Z">
        <w:r w:rsidR="00A80BA4" w:rsidDel="002663F8">
          <w:rPr>
            <w:rFonts w:ascii="Arial" w:hAnsi="Arial" w:cs="Arial"/>
          </w:rPr>
          <w:delText xml:space="preserve">. </w:delText>
        </w:r>
        <w:r w:rsidR="00942EB0" w:rsidDel="002663F8">
          <w:rPr>
            <w:rFonts w:ascii="Arial" w:hAnsi="Arial" w:cs="Arial"/>
          </w:rPr>
          <w:delText xml:space="preserve">The extirpation of bird predators from Guam has altered the island’s trophic ecology (Rogers et al. 2012) and may be associated with a proliferation of mesopredators (Ritchie and Johnson 2009) such as wasps, which can be major predators of monarch larvae (Baker and Potter 2020), even when larvae are consuming high-cardenolide hosts (Rayor et al. 2004, McGruddy et al. 2021). </w:delText>
        </w:r>
        <w:r w:rsidR="006F75C8" w:rsidDel="002663F8">
          <w:rPr>
            <w:rFonts w:ascii="Arial" w:hAnsi="Arial" w:cs="Arial"/>
          </w:rPr>
          <w:delText xml:space="preserve">Thus, in addition to direct effects of bird </w:delText>
        </w:r>
        <w:r w:rsidR="00C95DE6" w:rsidDel="002663F8">
          <w:rPr>
            <w:rFonts w:ascii="Arial" w:hAnsi="Arial" w:cs="Arial"/>
          </w:rPr>
          <w:delText>predation and its loss</w:delText>
        </w:r>
        <w:r w:rsidR="006F75C8" w:rsidDel="002663F8">
          <w:rPr>
            <w:rFonts w:ascii="Arial" w:hAnsi="Arial" w:cs="Arial"/>
          </w:rPr>
          <w:delText xml:space="preserve"> on monarch sequestration</w:delText>
        </w:r>
        <w:r w:rsidR="00C95DE6" w:rsidDel="002663F8">
          <w:rPr>
            <w:rFonts w:ascii="Arial" w:hAnsi="Arial" w:cs="Arial"/>
          </w:rPr>
          <w:delText xml:space="preserve"> (Brower et al. 1967; Brower and Calvert 1985; Brower 1988)</w:delText>
        </w:r>
        <w:r w:rsidR="006F75C8" w:rsidDel="002663F8">
          <w:rPr>
            <w:rFonts w:ascii="Arial" w:hAnsi="Arial" w:cs="Arial"/>
          </w:rPr>
          <w:delText>, increased invertebrate</w:delText>
        </w:r>
        <w:r w:rsidR="00942EB0" w:rsidDel="002663F8">
          <w:rPr>
            <w:rFonts w:ascii="Arial" w:hAnsi="Arial" w:cs="Arial"/>
          </w:rPr>
          <w:delText xml:space="preserve"> predation on monarch larvae could indirectly favor faster development, which may be associated with reduced sequestration (Agrawal et al. 2021).</w:delText>
        </w:r>
      </w:del>
      <w:ins w:id="501" w:author="Micah Freedman" w:date="2022-03-11T13:37:00Z">
        <w:r w:rsidR="004A5FA2">
          <w:rPr>
            <w:rFonts w:ascii="Arial" w:hAnsi="Arial" w:cs="Arial"/>
          </w:rPr>
          <w:t xml:space="preserve">short-lived species </w:t>
        </w:r>
      </w:ins>
      <w:ins w:id="502" w:author="Micah Freedman" w:date="2022-03-11T13:40:00Z">
        <w:r w:rsidR="004A5FA2">
          <w:rPr>
            <w:rFonts w:ascii="Arial" w:hAnsi="Arial" w:cs="Arial"/>
          </w:rPr>
          <w:t>with experimentally tractable predators (e.g. the western corn rootworm and its nematode p</w:t>
        </w:r>
      </w:ins>
      <w:ins w:id="503" w:author="Micah Freedman" w:date="2022-03-11T13:41:00Z">
        <w:r w:rsidR="004A5FA2">
          <w:rPr>
            <w:rFonts w:ascii="Arial" w:hAnsi="Arial" w:cs="Arial"/>
          </w:rPr>
          <w:t>redators [</w:t>
        </w:r>
        <w:r w:rsidR="006801ED">
          <w:rPr>
            <w:rFonts w:ascii="Arial" w:hAnsi="Arial" w:cs="Arial"/>
          </w:rPr>
          <w:t>Robert et al. 2017]).</w:t>
        </w:r>
      </w:ins>
    </w:p>
    <w:p w14:paraId="51AD59A5" w14:textId="09B3CC6A" w:rsidR="00E45B3C" w:rsidRDefault="00E45B3C" w:rsidP="008442F3">
      <w:pPr>
        <w:spacing w:line="480" w:lineRule="auto"/>
        <w:ind w:firstLine="720"/>
        <w:jc w:val="both"/>
        <w:rPr>
          <w:ins w:id="504" w:author="Micah Freedman" w:date="2022-03-09T15:28:00Z"/>
          <w:rFonts w:ascii="Arial" w:hAnsi="Arial" w:cs="Arial"/>
        </w:rPr>
      </w:pPr>
      <w:r>
        <w:rPr>
          <w:rFonts w:ascii="Arial" w:hAnsi="Arial" w:cs="Arial"/>
        </w:rPr>
        <w:t xml:space="preserve">Notably, </w:t>
      </w:r>
      <w:r w:rsidR="009C76E2">
        <w:rPr>
          <w:rFonts w:ascii="Arial" w:hAnsi="Arial" w:cs="Arial"/>
        </w:rPr>
        <w:t>Guam monarchs</w:t>
      </w:r>
      <w:r>
        <w:rPr>
          <w:rFonts w:ascii="Arial" w:hAnsi="Arial" w:cs="Arial"/>
        </w:rPr>
        <w:t xml:space="preserve"> sequestered significantly less </w:t>
      </w:r>
      <w:r w:rsidR="009C76E2">
        <w:rPr>
          <w:rFonts w:ascii="Arial" w:hAnsi="Arial" w:cs="Arial"/>
        </w:rPr>
        <w:t>from</w:t>
      </w:r>
      <w:r>
        <w:rPr>
          <w:rFonts w:ascii="Arial" w:hAnsi="Arial" w:cs="Arial"/>
        </w:rPr>
        <w:t xml:space="preserve"> their </w:t>
      </w:r>
      <w:r w:rsidR="006F75C8">
        <w:rPr>
          <w:rFonts w:ascii="Arial" w:hAnsi="Arial" w:cs="Arial"/>
        </w:rPr>
        <w:t xml:space="preserve">sympatric </w:t>
      </w:r>
      <w:r>
        <w:rPr>
          <w:rFonts w:ascii="Arial" w:hAnsi="Arial" w:cs="Arial"/>
        </w:rPr>
        <w:t>host plant (</w:t>
      </w:r>
      <w:r w:rsidRPr="009E2E73">
        <w:rPr>
          <w:rFonts w:ascii="Arial" w:hAnsi="Arial" w:cs="Arial"/>
          <w:i/>
          <w:iCs/>
        </w:rPr>
        <w:t>A. curassavica</w:t>
      </w:r>
      <w:r>
        <w:rPr>
          <w:rFonts w:ascii="Arial" w:hAnsi="Arial" w:cs="Arial"/>
        </w:rPr>
        <w:t xml:space="preserve">) than three other monarch populations, </w:t>
      </w:r>
      <w:r w:rsidR="009C76E2">
        <w:rPr>
          <w:rFonts w:ascii="Arial" w:hAnsi="Arial" w:cs="Arial"/>
        </w:rPr>
        <w:t>whereas</w:t>
      </w:r>
      <w:r>
        <w:rPr>
          <w:rFonts w:ascii="Arial" w:hAnsi="Arial" w:cs="Arial"/>
        </w:rPr>
        <w:t xml:space="preserve"> sequestration was comparable across other hosts. This pattern </w:t>
      </w:r>
      <w:r w:rsidR="009C76E2">
        <w:rPr>
          <w:rFonts w:ascii="Arial" w:hAnsi="Arial" w:cs="Arial"/>
        </w:rPr>
        <w:t>is consistent with</w:t>
      </w:r>
      <w:r>
        <w:rPr>
          <w:rFonts w:ascii="Arial" w:hAnsi="Arial" w:cs="Arial"/>
        </w:rPr>
        <w:t xml:space="preserve"> selection against </w:t>
      </w:r>
      <w:r w:rsidR="009C76E2">
        <w:rPr>
          <w:rFonts w:ascii="Arial" w:hAnsi="Arial" w:cs="Arial"/>
        </w:rPr>
        <w:t xml:space="preserve">the specific processes involved with </w:t>
      </w:r>
      <w:r>
        <w:rPr>
          <w:rFonts w:ascii="Arial" w:hAnsi="Arial" w:cs="Arial"/>
        </w:rPr>
        <w:t>sequestration</w:t>
      </w:r>
      <w:r w:rsidR="001D6E84">
        <w:rPr>
          <w:rFonts w:ascii="Arial" w:hAnsi="Arial" w:cs="Arial"/>
        </w:rPr>
        <w:t xml:space="preserve"> from </w:t>
      </w:r>
      <w:r w:rsidR="009C76E2" w:rsidRPr="009C76E2">
        <w:rPr>
          <w:rFonts w:ascii="Arial" w:hAnsi="Arial" w:cs="Arial"/>
          <w:i/>
          <w:iCs/>
        </w:rPr>
        <w:t>A. curassavica</w:t>
      </w:r>
      <w:r w:rsidR="00EA0F0D">
        <w:rPr>
          <w:rFonts w:ascii="Arial" w:hAnsi="Arial" w:cs="Arial"/>
        </w:rPr>
        <w:t xml:space="preserve"> (</w:t>
      </w:r>
      <w:del w:id="505" w:author="Micah Freedman" w:date="2022-03-22T03:29:00Z">
        <w:r w:rsidR="00EA0F0D" w:rsidDel="007123B3">
          <w:rPr>
            <w:rFonts w:ascii="Arial" w:hAnsi="Arial" w:cs="Arial"/>
          </w:rPr>
          <w:delText>e.g.</w:delText>
        </w:r>
      </w:del>
      <w:ins w:id="506" w:author="Micah Freedman" w:date="2022-03-22T03:29:00Z">
        <w:r w:rsidR="007123B3">
          <w:rPr>
            <w:rFonts w:ascii="Arial" w:hAnsi="Arial" w:cs="Arial"/>
          </w:rPr>
          <w:t>e.g.,</w:t>
        </w:r>
      </w:ins>
      <w:r w:rsidR="00EA0F0D">
        <w:rPr>
          <w:rFonts w:ascii="Arial" w:hAnsi="Arial" w:cs="Arial"/>
        </w:rPr>
        <w:t xml:space="preserve"> the conversion of voruscharin into calotropin [Agrawal et al. 2021])</w:t>
      </w:r>
      <w:r w:rsidR="009C76E2">
        <w:rPr>
          <w:rFonts w:ascii="Arial" w:hAnsi="Arial" w:cs="Arial"/>
        </w:rPr>
        <w:t>, but not against other processes involved in the broader context of sequestration</w:t>
      </w:r>
      <w:r w:rsidR="00EA0F0D">
        <w:rPr>
          <w:rFonts w:ascii="Arial" w:hAnsi="Arial" w:cs="Arial"/>
        </w:rPr>
        <w:t xml:space="preserve"> (</w:t>
      </w:r>
      <w:del w:id="507" w:author="Micah Freedman" w:date="2022-03-22T03:30:00Z">
        <w:r w:rsidR="00EA0F0D" w:rsidDel="007123B3">
          <w:rPr>
            <w:rFonts w:ascii="Arial" w:hAnsi="Arial" w:cs="Arial"/>
          </w:rPr>
          <w:delText>e.g.</w:delText>
        </w:r>
      </w:del>
      <w:ins w:id="508" w:author="Micah Freedman" w:date="2022-03-22T03:30:00Z">
        <w:r w:rsidR="007123B3">
          <w:rPr>
            <w:rFonts w:ascii="Arial" w:hAnsi="Arial" w:cs="Arial"/>
          </w:rPr>
          <w:t>e.g.,</w:t>
        </w:r>
      </w:ins>
      <w:r w:rsidR="00EA0F0D">
        <w:rPr>
          <w:rFonts w:ascii="Arial" w:hAnsi="Arial" w:cs="Arial"/>
        </w:rPr>
        <w:t xml:space="preserve"> multidrug transporter activity [Groen et al. 2017])</w:t>
      </w:r>
      <w:r>
        <w:rPr>
          <w:rFonts w:ascii="Arial" w:hAnsi="Arial" w:cs="Arial"/>
        </w:rPr>
        <w:t>.</w:t>
      </w:r>
      <w:r w:rsidR="001D6E84">
        <w:rPr>
          <w:rFonts w:ascii="Arial" w:hAnsi="Arial" w:cs="Arial"/>
        </w:rPr>
        <w:t xml:space="preserve"> </w:t>
      </w:r>
      <w:r w:rsidR="00EA0F0D">
        <w:rPr>
          <w:rFonts w:ascii="Arial" w:hAnsi="Arial" w:cs="Arial"/>
        </w:rPr>
        <w:t>The</w:t>
      </w:r>
      <w:r w:rsidR="0099785E">
        <w:rPr>
          <w:rFonts w:ascii="Arial" w:hAnsi="Arial" w:cs="Arial"/>
        </w:rPr>
        <w:t xml:space="preserve"> </w:t>
      </w:r>
      <w:r w:rsidR="00EA0F0D">
        <w:rPr>
          <w:rFonts w:ascii="Arial" w:hAnsi="Arial" w:cs="Arial"/>
        </w:rPr>
        <w:t xml:space="preserve">observation of reduced sequestration on a sympatric host, </w:t>
      </w:r>
      <w:r w:rsidR="00942EB0">
        <w:rPr>
          <w:rFonts w:ascii="Arial" w:hAnsi="Arial" w:cs="Arial"/>
        </w:rPr>
        <w:t>possibly only under altered predation regimes</w:t>
      </w:r>
      <w:r w:rsidR="00EA0F0D">
        <w:rPr>
          <w:rFonts w:ascii="Arial" w:hAnsi="Arial" w:cs="Arial"/>
        </w:rPr>
        <w:t xml:space="preserve">, highlights the importance of considering higher trophic levels when forming predictions about the outcomes of evolutionary interactions between plants and their specialized herbivores (Bernays and Graham 1988). </w:t>
      </w:r>
    </w:p>
    <w:p w14:paraId="0B8245D5" w14:textId="2960EF53" w:rsidR="00E815A6" w:rsidDel="00B67BB2" w:rsidRDefault="00E815A6" w:rsidP="008442F3">
      <w:pPr>
        <w:spacing w:line="480" w:lineRule="auto"/>
        <w:ind w:firstLine="720"/>
        <w:jc w:val="both"/>
        <w:rPr>
          <w:del w:id="509" w:author="Micah Freedman" w:date="2022-03-11T14:03:00Z"/>
          <w:rFonts w:ascii="Arial" w:hAnsi="Arial" w:cs="Arial"/>
        </w:rPr>
      </w:pPr>
    </w:p>
    <w:p w14:paraId="11349B1C" w14:textId="7A912CB6" w:rsidR="00602FD7" w:rsidRDefault="009C76E2" w:rsidP="00D92CDE">
      <w:pPr>
        <w:spacing w:line="480" w:lineRule="auto"/>
        <w:ind w:firstLine="720"/>
        <w:jc w:val="both"/>
        <w:rPr>
          <w:rFonts w:ascii="Arial" w:hAnsi="Arial" w:cs="Arial"/>
        </w:rPr>
      </w:pPr>
      <w:r>
        <w:rPr>
          <w:rFonts w:ascii="Arial" w:hAnsi="Arial" w:cs="Arial"/>
        </w:rPr>
        <w:t xml:space="preserve">In conclusion, </w:t>
      </w:r>
      <w:r w:rsidR="00075901">
        <w:rPr>
          <w:rFonts w:ascii="Arial" w:hAnsi="Arial" w:cs="Arial"/>
        </w:rPr>
        <w:t xml:space="preserve">we have </w:t>
      </w:r>
      <w:r w:rsidR="00C95DE6">
        <w:rPr>
          <w:rFonts w:ascii="Arial" w:hAnsi="Arial" w:cs="Arial"/>
        </w:rPr>
        <w:t xml:space="preserve">demonstrated </w:t>
      </w:r>
      <w:r w:rsidR="00075901">
        <w:rPr>
          <w:rFonts w:ascii="Arial" w:hAnsi="Arial" w:cs="Arial"/>
        </w:rPr>
        <w:t>that monarch butterflies show substantial genetic variation within and between populations for cardenolide sequestration.</w:t>
      </w:r>
      <w:r w:rsidR="00942EB0">
        <w:rPr>
          <w:rFonts w:ascii="Arial" w:hAnsi="Arial" w:cs="Arial"/>
        </w:rPr>
        <w:t xml:space="preserve"> </w:t>
      </w:r>
      <w:del w:id="510" w:author="Micah Freedman" w:date="2022-03-11T14:50:00Z">
        <w:r w:rsidR="00942EB0" w:rsidDel="006216AF">
          <w:rPr>
            <w:rFonts w:ascii="Arial" w:hAnsi="Arial" w:cs="Arial"/>
          </w:rPr>
          <w:delText xml:space="preserve">Cardenolide </w:delText>
        </w:r>
      </w:del>
      <w:ins w:id="511" w:author="Micah Freedman" w:date="2022-03-22T12:02:00Z">
        <w:r w:rsidR="00831517">
          <w:rPr>
            <w:rFonts w:ascii="Arial" w:hAnsi="Arial" w:cs="Arial"/>
          </w:rPr>
          <w:t>The evolution of toxin sequestration</w:t>
        </w:r>
      </w:ins>
      <w:del w:id="512" w:author="Micah Freedman" w:date="2022-03-11T14:50:00Z">
        <w:r w:rsidR="00942EB0" w:rsidDel="006216AF">
          <w:rPr>
            <w:rFonts w:ascii="Arial" w:hAnsi="Arial" w:cs="Arial"/>
          </w:rPr>
          <w:delText>s</w:delText>
        </w:r>
      </w:del>
      <w:del w:id="513" w:author="Micah Freedman" w:date="2022-03-22T12:02:00Z">
        <w:r w:rsidR="00942EB0" w:rsidDel="00831517">
          <w:rPr>
            <w:rFonts w:ascii="Arial" w:hAnsi="Arial" w:cs="Arial"/>
          </w:rPr>
          <w:delText>equestration</w:delText>
        </w:r>
      </w:del>
      <w:ins w:id="514" w:author="Micah Freedman" w:date="2022-03-11T14:51:00Z">
        <w:r w:rsidR="006216AF">
          <w:rPr>
            <w:rFonts w:ascii="Arial" w:hAnsi="Arial" w:cs="Arial"/>
          </w:rPr>
          <w:t xml:space="preserve"> in monarchs and other taxa</w:t>
        </w:r>
      </w:ins>
      <w:r w:rsidR="00942EB0">
        <w:rPr>
          <w:rFonts w:ascii="Arial" w:hAnsi="Arial" w:cs="Arial"/>
        </w:rPr>
        <w:t xml:space="preserve"> is likely shaped by both evolutionary history</w:t>
      </w:r>
      <w:r w:rsidR="006F75C8">
        <w:rPr>
          <w:rFonts w:ascii="Arial" w:hAnsi="Arial" w:cs="Arial"/>
        </w:rPr>
        <w:t xml:space="preserve"> (including shifting </w:t>
      </w:r>
      <w:del w:id="515" w:author="Micah Freedman" w:date="2022-03-11T14:51:00Z">
        <w:r w:rsidR="006F75C8" w:rsidDel="006216AF">
          <w:rPr>
            <w:rFonts w:ascii="Arial" w:hAnsi="Arial" w:cs="Arial"/>
          </w:rPr>
          <w:delText>host plant</w:delText>
        </w:r>
      </w:del>
      <w:ins w:id="516" w:author="Micah Freedman" w:date="2022-03-11T14:51:00Z">
        <w:r w:rsidR="006216AF">
          <w:rPr>
            <w:rFonts w:ascii="Arial" w:hAnsi="Arial" w:cs="Arial"/>
          </w:rPr>
          <w:t>dietary</w:t>
        </w:r>
      </w:ins>
      <w:r w:rsidR="006F75C8">
        <w:rPr>
          <w:rFonts w:ascii="Arial" w:hAnsi="Arial" w:cs="Arial"/>
        </w:rPr>
        <w:t xml:space="preserve"> associations) </w:t>
      </w:r>
      <w:r w:rsidR="00942EB0">
        <w:rPr>
          <w:rFonts w:ascii="Arial" w:hAnsi="Arial" w:cs="Arial"/>
        </w:rPr>
        <w:t>and contemporary species interactions.</w:t>
      </w:r>
      <w:r w:rsidR="00075901">
        <w:rPr>
          <w:rFonts w:ascii="Arial" w:hAnsi="Arial" w:cs="Arial"/>
        </w:rPr>
        <w:t xml:space="preserve"> </w:t>
      </w:r>
      <w:r w:rsidR="00942EB0">
        <w:rPr>
          <w:rFonts w:ascii="Arial" w:hAnsi="Arial" w:cs="Arial"/>
        </w:rPr>
        <w:t>Our</w:t>
      </w:r>
      <w:r w:rsidR="00075901">
        <w:rPr>
          <w:rFonts w:ascii="Arial" w:hAnsi="Arial" w:cs="Arial"/>
        </w:rPr>
        <w:t xml:space="preserve"> research </w:t>
      </w:r>
      <w:ins w:id="517" w:author="Micah Freedman" w:date="2022-03-11T14:51:00Z">
        <w:r w:rsidR="006216AF">
          <w:rPr>
            <w:rFonts w:ascii="Arial" w:hAnsi="Arial" w:cs="Arial"/>
          </w:rPr>
          <w:t xml:space="preserve">also </w:t>
        </w:r>
      </w:ins>
      <w:r w:rsidR="00075901">
        <w:rPr>
          <w:rFonts w:ascii="Arial" w:hAnsi="Arial" w:cs="Arial"/>
        </w:rPr>
        <w:t xml:space="preserve">highlights the utility of “natural experiments”—both the </w:t>
      </w:r>
      <w:r w:rsidR="00075901">
        <w:rPr>
          <w:rFonts w:ascii="Arial" w:hAnsi="Arial" w:cs="Arial"/>
        </w:rPr>
        <w:lastRenderedPageBreak/>
        <w:t>monarch’s recent global range expansion and the recent extirpation of birds from Guam—for testing fundamental hypotheses in ecology and evolution</w:t>
      </w:r>
      <w:r w:rsidR="00602FD7">
        <w:rPr>
          <w:rFonts w:ascii="Arial" w:hAnsi="Arial" w:cs="Arial"/>
        </w:rPr>
        <w:t>.</w:t>
      </w:r>
      <w:ins w:id="518" w:author="Micah Freedman" w:date="2022-03-11T14:25:00Z">
        <w:r w:rsidR="00D92CDE">
          <w:rPr>
            <w:rFonts w:ascii="Arial" w:hAnsi="Arial" w:cs="Arial"/>
          </w:rPr>
          <w:t xml:space="preserve"> </w:t>
        </w:r>
      </w:ins>
    </w:p>
    <w:p w14:paraId="3AF894A0" w14:textId="3C9F1699" w:rsidR="00DC716B" w:rsidRDefault="00DC716B" w:rsidP="00DC716B">
      <w:pPr>
        <w:spacing w:line="480" w:lineRule="auto"/>
        <w:jc w:val="both"/>
        <w:rPr>
          <w:rFonts w:ascii="Arial" w:hAnsi="Arial" w:cs="Arial"/>
        </w:rPr>
      </w:pPr>
    </w:p>
    <w:p w14:paraId="3E32BA8F" w14:textId="18B75DA7" w:rsidR="00DC716B" w:rsidRDefault="00DC716B" w:rsidP="00DC716B">
      <w:pPr>
        <w:spacing w:line="480" w:lineRule="auto"/>
        <w:jc w:val="center"/>
        <w:rPr>
          <w:rFonts w:ascii="Arial" w:hAnsi="Arial" w:cs="Arial"/>
          <w:b/>
          <w:bCs/>
        </w:rPr>
      </w:pPr>
      <w:r w:rsidRPr="00DC716B">
        <w:rPr>
          <w:rFonts w:ascii="Arial" w:hAnsi="Arial" w:cs="Arial"/>
          <w:b/>
          <w:bCs/>
        </w:rPr>
        <w:t>Data Accessibility Statement</w:t>
      </w:r>
    </w:p>
    <w:p w14:paraId="4D9080BF" w14:textId="1FB61571" w:rsidR="00DC716B" w:rsidRDefault="00DC716B" w:rsidP="00DC716B">
      <w:pPr>
        <w:spacing w:line="480" w:lineRule="auto"/>
        <w:jc w:val="center"/>
        <w:rPr>
          <w:rFonts w:ascii="Arial" w:hAnsi="Arial" w:cs="Arial"/>
          <w:b/>
          <w:bCs/>
        </w:rPr>
      </w:pPr>
    </w:p>
    <w:p w14:paraId="5B7DA93E" w14:textId="637EE87C" w:rsidR="00DC716B" w:rsidRDefault="00DC716B" w:rsidP="00DC716B">
      <w:pPr>
        <w:spacing w:line="480" w:lineRule="auto"/>
        <w:jc w:val="both"/>
        <w:rPr>
          <w:rFonts w:ascii="Arial" w:hAnsi="Arial" w:cs="Arial"/>
        </w:rPr>
      </w:pPr>
      <w:r>
        <w:rPr>
          <w:rFonts w:ascii="Arial" w:hAnsi="Arial" w:cs="Arial"/>
        </w:rPr>
        <w:tab/>
        <w:t>All raw data and code used in analysis are available through Github at this link:</w:t>
      </w:r>
    </w:p>
    <w:p w14:paraId="70FFA086" w14:textId="0FAE69D5" w:rsidR="00C0721B" w:rsidRPr="00C0721B" w:rsidRDefault="001E0FD2" w:rsidP="00C0721B">
      <w:pPr>
        <w:spacing w:line="480" w:lineRule="auto"/>
        <w:jc w:val="both"/>
        <w:rPr>
          <w:ins w:id="519" w:author="Micah Freedman" w:date="2022-03-22T04:20:00Z"/>
          <w:rFonts w:ascii="Arial" w:hAnsi="Arial" w:cs="Arial"/>
        </w:rPr>
      </w:pPr>
      <w:hyperlink r:id="rId20" w:history="1">
        <w:r w:rsidR="00DC716B" w:rsidRPr="00686A3B">
          <w:rPr>
            <w:rStyle w:val="Hyperlink"/>
            <w:rFonts w:ascii="Arial" w:hAnsi="Arial" w:cs="Arial"/>
          </w:rPr>
          <w:t>https://github.com/micahfreedman/manuscripts/tree/master/Cardenolide_Sequestration</w:t>
        </w:r>
      </w:hyperlink>
      <w:r w:rsidR="00DC716B">
        <w:rPr>
          <w:rFonts w:ascii="Arial" w:hAnsi="Arial" w:cs="Arial"/>
        </w:rPr>
        <w:t xml:space="preserve">. </w:t>
      </w:r>
      <w:del w:id="520" w:author="Micah Freedman" w:date="2022-03-22T01:15:00Z">
        <w:r w:rsidR="00DC716B" w:rsidDel="00785DBD">
          <w:rPr>
            <w:rFonts w:ascii="Arial" w:hAnsi="Arial" w:cs="Arial"/>
          </w:rPr>
          <w:delText>Files will also be deposited on Dryad upon manuscript acceptance.</w:delText>
        </w:r>
      </w:del>
      <w:ins w:id="521" w:author="Micah Freedman" w:date="2022-03-22T01:15:00Z">
        <w:r w:rsidR="00785DBD">
          <w:rPr>
            <w:rFonts w:ascii="Arial" w:hAnsi="Arial" w:cs="Arial"/>
          </w:rPr>
          <w:t xml:space="preserve">Data and code are also available through Dryad at </w:t>
        </w:r>
      </w:ins>
      <w:ins w:id="522" w:author="Micah Freedman" w:date="2022-03-22T01:16:00Z">
        <w:r w:rsidR="00785DBD">
          <w:rPr>
            <w:rFonts w:ascii="Arial" w:hAnsi="Arial" w:cs="Arial"/>
          </w:rPr>
          <w:t xml:space="preserve">this link: </w:t>
        </w:r>
      </w:ins>
      <w:ins w:id="523" w:author="Micah Freedman" w:date="2022-03-22T12:15:00Z">
        <w:r w:rsidR="008E465F" w:rsidRPr="008E465F">
          <w:rPr>
            <w:rFonts w:ascii="Arial" w:hAnsi="Arial" w:cs="Arial"/>
          </w:rPr>
          <w:t>https://datadryad.org/stash/dataset/doi:10.25338/B8TD1F</w:t>
        </w:r>
        <w:r w:rsidR="008E465F">
          <w:rPr>
            <w:rFonts w:ascii="Arial" w:hAnsi="Arial" w:cs="Arial"/>
          </w:rPr>
          <w:t>.</w:t>
        </w:r>
      </w:ins>
    </w:p>
    <w:p w14:paraId="3A904C6E" w14:textId="19BE387B" w:rsidR="00776E27" w:rsidRDefault="00602FD7" w:rsidP="00D0143E">
      <w:pPr>
        <w:spacing w:line="480" w:lineRule="auto"/>
        <w:jc w:val="both"/>
        <w:rPr>
          <w:rFonts w:ascii="Arial" w:hAnsi="Arial" w:cs="Arial"/>
        </w:rPr>
      </w:pPr>
      <w:r>
        <w:rPr>
          <w:rFonts w:ascii="Arial" w:hAnsi="Arial" w:cs="Arial"/>
        </w:rPr>
        <w:br w:type="page"/>
      </w:r>
    </w:p>
    <w:p w14:paraId="26532E8B" w14:textId="35F5F6C1" w:rsidR="00776E27" w:rsidRPr="00602FD7" w:rsidRDefault="00776E27" w:rsidP="008442F3">
      <w:pPr>
        <w:spacing w:line="480" w:lineRule="auto"/>
        <w:jc w:val="center"/>
        <w:rPr>
          <w:rFonts w:ascii="Arial" w:hAnsi="Arial" w:cs="Arial"/>
          <w:b/>
          <w:bCs/>
        </w:rPr>
      </w:pPr>
      <w:r w:rsidRPr="00602FD7">
        <w:rPr>
          <w:rFonts w:ascii="Arial" w:hAnsi="Arial" w:cs="Arial"/>
          <w:b/>
          <w:bCs/>
        </w:rPr>
        <w:lastRenderedPageBreak/>
        <w:t>References</w:t>
      </w:r>
    </w:p>
    <w:p w14:paraId="2CF0840D" w14:textId="77777777" w:rsidR="00602FD7" w:rsidRPr="00602FD7" w:rsidRDefault="00602FD7" w:rsidP="008442F3">
      <w:pPr>
        <w:spacing w:line="480" w:lineRule="auto"/>
        <w:rPr>
          <w:rFonts w:ascii="Arial" w:hAnsi="Arial" w:cs="Arial"/>
        </w:rPr>
      </w:pPr>
    </w:p>
    <w:p w14:paraId="2206A48A"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Aardema, M. L., Y. Zhen, and P. Andolfatto. 2012. The evolution of cardenolide-resistant forms of Na</w:t>
      </w:r>
      <w:r w:rsidRPr="00237845">
        <w:rPr>
          <w:rFonts w:ascii="Arial" w:eastAsia="Times New Roman" w:hAnsi="Arial" w:cs="Arial"/>
          <w:vertAlign w:val="superscript"/>
        </w:rPr>
        <w:t>+</w:t>
      </w:r>
      <w:r w:rsidRPr="00237845">
        <w:rPr>
          <w:rFonts w:ascii="Arial" w:eastAsia="Times New Roman" w:hAnsi="Arial" w:cs="Arial"/>
        </w:rPr>
        <w:t>,K</w:t>
      </w:r>
      <w:r w:rsidRPr="00237845">
        <w:rPr>
          <w:rFonts w:ascii="Arial" w:eastAsia="Times New Roman" w:hAnsi="Arial" w:cs="Arial"/>
          <w:vertAlign w:val="superscript"/>
        </w:rPr>
        <w:t>+</w:t>
      </w:r>
      <w:r w:rsidRPr="00237845">
        <w:rPr>
          <w:rFonts w:ascii="Arial" w:eastAsia="Times New Roman" w:hAnsi="Arial" w:cs="Arial"/>
        </w:rPr>
        <w:t>-ATPase in Danainae butterflies. Molecular Ecology 21:340–349.</w:t>
      </w:r>
    </w:p>
    <w:p w14:paraId="73E31659" w14:textId="30B6B8A6"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Ackery, P. R., R. I. Vane-Wright, and Others. 1984. Milkweed butterflies, their cladistics and biology, being an account of the natural history of the Danainae, a subfamily of the Lepidoptera, Nymphalidae. British Museum (Natural History), London, UK.</w:t>
      </w:r>
    </w:p>
    <w:p w14:paraId="6CD67CDD" w14:textId="310A950F" w:rsidR="0032482D" w:rsidRPr="00237845" w:rsidRDefault="0032482D"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Agrawal, A.A. 2017. Monarchs and Milkweed: A Migrating Butte</w:t>
      </w:r>
      <w:r w:rsidR="00813A93" w:rsidRPr="00237845">
        <w:rPr>
          <w:rFonts w:ascii="Arial" w:eastAsia="Times New Roman" w:hAnsi="Arial" w:cs="Arial"/>
        </w:rPr>
        <w:t>r</w:t>
      </w:r>
      <w:r w:rsidRPr="00237845">
        <w:rPr>
          <w:rFonts w:ascii="Arial" w:eastAsia="Times New Roman" w:hAnsi="Arial" w:cs="Arial"/>
        </w:rPr>
        <w:t>fly, A Poisonous Plant, and their Remarkable Story of Coevolution. Princeton University Press, Princeton, NJ.</w:t>
      </w:r>
    </w:p>
    <w:p w14:paraId="69DD5AD3" w14:textId="37CA3E4F" w:rsidR="00602FD7" w:rsidRPr="00237845" w:rsidDel="00B71F89" w:rsidRDefault="00602FD7" w:rsidP="00237845">
      <w:pPr>
        <w:pStyle w:val="ListParagraph"/>
        <w:numPr>
          <w:ilvl w:val="0"/>
          <w:numId w:val="3"/>
        </w:numPr>
        <w:spacing w:line="480" w:lineRule="auto"/>
        <w:rPr>
          <w:del w:id="524" w:author="Micah Freedman" w:date="2022-03-22T04:25:00Z"/>
          <w:rFonts w:ascii="Arial" w:eastAsia="Times New Roman" w:hAnsi="Arial" w:cs="Arial"/>
        </w:rPr>
      </w:pPr>
      <w:del w:id="525" w:author="Micah Freedman" w:date="2022-03-22T04:25:00Z">
        <w:r w:rsidRPr="00237845" w:rsidDel="00B71F89">
          <w:rPr>
            <w:rFonts w:ascii="Arial" w:eastAsia="Times New Roman" w:hAnsi="Arial" w:cs="Arial"/>
          </w:rPr>
          <w:delText>Agrawal, A. A., G. Petschenka, R. A. Bingham, M. G. Weber, and S. Rasmann. 2012. Toxic cardenolides: chemical ecology and coevolution of specialized plant-herbivore interactions. The New Phytologist 194:28–45.</w:delText>
        </w:r>
      </w:del>
    </w:p>
    <w:p w14:paraId="6BF252A7" w14:textId="5AD39DC1"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Agrawal, A. A., K. Böröczky, M. Haribal, A. P. Hastings, R. A. White, R.-W. Jiang, and C. Duplais. 2021. Cardenolides, toxicity, and the costs of sequestration in the coevolutionary interaction between monarchs and milkweeds. Proceedings of the National Academy of Sciences of the United States of America 118.</w:t>
      </w:r>
    </w:p>
    <w:p w14:paraId="4A59B02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Baker, A. M., and D. A. Potter. 2020. Invasive paper wasp turns urban pollinator gardens into ecological traps for monarch butterfly larvae. Scientific Reports 10:9553.</w:t>
      </w:r>
    </w:p>
    <w:p w14:paraId="6DC6A559" w14:textId="7A8B355A" w:rsidR="00602FD7" w:rsidRPr="00237845" w:rsidRDefault="00602FD7" w:rsidP="00237845">
      <w:pPr>
        <w:pStyle w:val="ListParagraph"/>
        <w:numPr>
          <w:ilvl w:val="0"/>
          <w:numId w:val="3"/>
        </w:numPr>
        <w:spacing w:line="480" w:lineRule="auto"/>
        <w:rPr>
          <w:ins w:id="526" w:author="Micah Freedman" w:date="2022-03-09T16:22:00Z"/>
          <w:rFonts w:ascii="Arial" w:eastAsia="Times New Roman" w:hAnsi="Arial" w:cs="Arial"/>
        </w:rPr>
      </w:pPr>
      <w:r w:rsidRPr="00237845">
        <w:rPr>
          <w:rFonts w:ascii="Arial" w:eastAsia="Times New Roman" w:hAnsi="Arial" w:cs="Arial"/>
        </w:rPr>
        <w:t>Bates, D., M. Mächler, B. Bolker, and S. Walker. 2015. Fitting linear mixed-effects models using lme4. Journal of Statistical Software, Articles 67:1–48.</w:t>
      </w:r>
    </w:p>
    <w:p w14:paraId="498AB9DA" w14:textId="4C100DBB" w:rsidR="000D6C24" w:rsidRPr="00237845" w:rsidRDefault="000D6C24" w:rsidP="00237845">
      <w:pPr>
        <w:pStyle w:val="ListParagraph"/>
        <w:numPr>
          <w:ilvl w:val="0"/>
          <w:numId w:val="3"/>
        </w:numPr>
        <w:spacing w:line="480" w:lineRule="auto"/>
        <w:rPr>
          <w:rFonts w:ascii="Arial" w:eastAsia="Times New Roman" w:hAnsi="Arial" w:cs="Arial"/>
          <w:rPrChange w:id="527" w:author="Micah Freedman" w:date="2022-03-10T15:49:00Z">
            <w:rPr/>
          </w:rPrChange>
        </w:rPr>
      </w:pPr>
      <w:ins w:id="528" w:author="Micah Freedman" w:date="2022-03-09T16:22:00Z">
        <w:r w:rsidRPr="00237845">
          <w:rPr>
            <w:rFonts w:ascii="Arial" w:eastAsia="Times New Roman" w:hAnsi="Arial" w:cs="Arial"/>
            <w:rPrChange w:id="529" w:author="Micah Freedman" w:date="2022-03-10T15:49:00Z">
              <w:rPr>
                <w:rFonts w:ascii="Times New Roman" w:eastAsia="Times New Roman" w:hAnsi="Times New Roman" w:cs="Times New Roman"/>
              </w:rPr>
            </w:rPrChange>
          </w:rPr>
          <w:t xml:space="preserve">Beran, F., Y. Pauchet, G. Kunert, M. Reichelt, N. Wielsch, H. Vogel, A. Reinecke, et al. 2014. </w:t>
        </w:r>
        <w:r w:rsidRPr="00237845">
          <w:rPr>
            <w:rFonts w:ascii="Arial" w:eastAsia="Times New Roman" w:hAnsi="Arial" w:cs="Arial"/>
            <w:i/>
            <w:iCs/>
            <w:rPrChange w:id="530" w:author="Micah Freedman" w:date="2022-03-10T15:49:00Z">
              <w:rPr>
                <w:rFonts w:ascii="Times New Roman" w:eastAsia="Times New Roman" w:hAnsi="Times New Roman" w:cs="Times New Roman"/>
              </w:rPr>
            </w:rPrChange>
          </w:rPr>
          <w:t>Phyllotreta striolata</w:t>
        </w:r>
        <w:r w:rsidRPr="00237845">
          <w:rPr>
            <w:rFonts w:ascii="Arial" w:eastAsia="Times New Roman" w:hAnsi="Arial" w:cs="Arial"/>
            <w:rPrChange w:id="531" w:author="Micah Freedman" w:date="2022-03-10T15:49:00Z">
              <w:rPr>
                <w:rFonts w:ascii="Times New Roman" w:eastAsia="Times New Roman" w:hAnsi="Times New Roman" w:cs="Times New Roman"/>
              </w:rPr>
            </w:rPrChange>
          </w:rPr>
          <w:t xml:space="preserve"> flea beetles use host plant defense compounds </w:t>
        </w:r>
        <w:r w:rsidRPr="00237845">
          <w:rPr>
            <w:rFonts w:ascii="Arial" w:eastAsia="Times New Roman" w:hAnsi="Arial" w:cs="Arial"/>
            <w:rPrChange w:id="532" w:author="Micah Freedman" w:date="2022-03-10T15:49:00Z">
              <w:rPr>
                <w:rFonts w:ascii="Times New Roman" w:eastAsia="Times New Roman" w:hAnsi="Times New Roman" w:cs="Times New Roman"/>
              </w:rPr>
            </w:rPrChange>
          </w:rPr>
          <w:lastRenderedPageBreak/>
          <w:t>to create their own glucosinolate-myrosinase system. Proceedings of the National Academy of Sciences of the United States of America 111:7349–7354.</w:t>
        </w:r>
      </w:ins>
    </w:p>
    <w:p w14:paraId="097D5CBE" w14:textId="12E0C010" w:rsidR="007170CC" w:rsidRPr="00237845" w:rsidRDefault="007170CC" w:rsidP="00237845">
      <w:pPr>
        <w:pStyle w:val="ListParagraph"/>
        <w:numPr>
          <w:ilvl w:val="0"/>
          <w:numId w:val="3"/>
        </w:numPr>
        <w:spacing w:line="480" w:lineRule="auto"/>
        <w:rPr>
          <w:ins w:id="533" w:author="Micah Freedman" w:date="2022-03-09T15:53:00Z"/>
          <w:rFonts w:ascii="Arial" w:eastAsia="Times New Roman" w:hAnsi="Arial" w:cs="Arial"/>
          <w:rPrChange w:id="534" w:author="Micah Freedman" w:date="2022-03-10T15:49:00Z">
            <w:rPr>
              <w:ins w:id="535" w:author="Micah Freedman" w:date="2022-03-09T15:53:00Z"/>
            </w:rPr>
          </w:rPrChange>
        </w:rPr>
      </w:pPr>
      <w:ins w:id="536" w:author="Micah Freedman" w:date="2022-03-09T15:53:00Z">
        <w:r w:rsidRPr="00237845">
          <w:rPr>
            <w:rFonts w:ascii="Arial" w:eastAsia="Times New Roman" w:hAnsi="Arial" w:cs="Arial"/>
            <w:rPrChange w:id="537" w:author="Micah Freedman" w:date="2022-03-10T15:49:00Z">
              <w:rPr>
                <w:rFonts w:ascii="Times New Roman" w:eastAsia="Times New Roman" w:hAnsi="Times New Roman" w:cs="Times New Roman"/>
              </w:rPr>
            </w:rPrChange>
          </w:rPr>
          <w:t xml:space="preserve">Beran, F., and G. Petschenka. 2022. Sequestration of plant defense compounds by insects: From mechanisms to insect–plant </w:t>
        </w:r>
      </w:ins>
      <w:ins w:id="538" w:author="Micah Freedman" w:date="2022-03-09T15:54:00Z">
        <w:r w:rsidRPr="00237845">
          <w:rPr>
            <w:rFonts w:ascii="Arial" w:eastAsia="Times New Roman" w:hAnsi="Arial" w:cs="Arial"/>
            <w:rPrChange w:id="539" w:author="Micah Freedman" w:date="2022-03-10T15:49:00Z">
              <w:rPr>
                <w:rFonts w:ascii="Times New Roman" w:eastAsia="Times New Roman" w:hAnsi="Times New Roman" w:cs="Times New Roman"/>
              </w:rPr>
            </w:rPrChange>
          </w:rPr>
          <w:t>c</w:t>
        </w:r>
      </w:ins>
      <w:ins w:id="540" w:author="Micah Freedman" w:date="2022-03-09T15:53:00Z">
        <w:r w:rsidRPr="00237845">
          <w:rPr>
            <w:rFonts w:ascii="Arial" w:eastAsia="Times New Roman" w:hAnsi="Arial" w:cs="Arial"/>
            <w:rPrChange w:id="541" w:author="Micah Freedman" w:date="2022-03-10T15:49:00Z">
              <w:rPr>
                <w:rFonts w:ascii="Times New Roman" w:eastAsia="Times New Roman" w:hAnsi="Times New Roman" w:cs="Times New Roman"/>
              </w:rPr>
            </w:rPrChange>
          </w:rPr>
          <w:t xml:space="preserve">oevolution. Annual </w:t>
        </w:r>
      </w:ins>
      <w:ins w:id="542" w:author="Micah Freedman" w:date="2022-03-09T15:54:00Z">
        <w:r w:rsidRPr="00237845">
          <w:rPr>
            <w:rFonts w:ascii="Arial" w:eastAsia="Times New Roman" w:hAnsi="Arial" w:cs="Arial"/>
            <w:rPrChange w:id="543" w:author="Micah Freedman" w:date="2022-03-10T15:49:00Z">
              <w:rPr>
                <w:rFonts w:ascii="Times New Roman" w:eastAsia="Times New Roman" w:hAnsi="Times New Roman" w:cs="Times New Roman"/>
              </w:rPr>
            </w:rPrChange>
          </w:rPr>
          <w:t>R</w:t>
        </w:r>
      </w:ins>
      <w:ins w:id="544" w:author="Micah Freedman" w:date="2022-03-09T15:53:00Z">
        <w:r w:rsidRPr="00237845">
          <w:rPr>
            <w:rFonts w:ascii="Arial" w:eastAsia="Times New Roman" w:hAnsi="Arial" w:cs="Arial"/>
            <w:rPrChange w:id="545" w:author="Micah Freedman" w:date="2022-03-10T15:49:00Z">
              <w:rPr>
                <w:rFonts w:ascii="Times New Roman" w:eastAsia="Times New Roman" w:hAnsi="Times New Roman" w:cs="Times New Roman"/>
              </w:rPr>
            </w:rPrChange>
          </w:rPr>
          <w:t xml:space="preserve">eview of </w:t>
        </w:r>
      </w:ins>
      <w:ins w:id="546" w:author="Micah Freedman" w:date="2022-03-09T15:54:00Z">
        <w:r w:rsidRPr="00237845">
          <w:rPr>
            <w:rFonts w:ascii="Arial" w:eastAsia="Times New Roman" w:hAnsi="Arial" w:cs="Arial"/>
            <w:rPrChange w:id="547" w:author="Micah Freedman" w:date="2022-03-10T15:49:00Z">
              <w:rPr>
                <w:rFonts w:ascii="Times New Roman" w:eastAsia="Times New Roman" w:hAnsi="Times New Roman" w:cs="Times New Roman"/>
              </w:rPr>
            </w:rPrChange>
          </w:rPr>
          <w:t>En</w:t>
        </w:r>
      </w:ins>
      <w:ins w:id="548" w:author="Micah Freedman" w:date="2022-03-09T15:53:00Z">
        <w:r w:rsidRPr="00237845">
          <w:rPr>
            <w:rFonts w:ascii="Arial" w:eastAsia="Times New Roman" w:hAnsi="Arial" w:cs="Arial"/>
            <w:rPrChange w:id="549" w:author="Micah Freedman" w:date="2022-03-10T15:49:00Z">
              <w:rPr>
                <w:rFonts w:ascii="Times New Roman" w:eastAsia="Times New Roman" w:hAnsi="Times New Roman" w:cs="Times New Roman"/>
              </w:rPr>
            </w:rPrChange>
          </w:rPr>
          <w:t>tomology 67:163–180.</w:t>
        </w:r>
      </w:ins>
    </w:p>
    <w:p w14:paraId="78C22C7B" w14:textId="0B670026"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Bernays, E., and M. Graham. 1988. On the evolution of host specificity in phytophagous arthropods. Ecology 69:886–892.</w:t>
      </w:r>
    </w:p>
    <w:p w14:paraId="4C317347" w14:textId="36D36D4F" w:rsidR="00602FD7" w:rsidRPr="009D1708" w:rsidRDefault="00602FD7" w:rsidP="00237845">
      <w:pPr>
        <w:pStyle w:val="ListParagraph"/>
        <w:numPr>
          <w:ilvl w:val="0"/>
          <w:numId w:val="3"/>
        </w:numPr>
        <w:spacing w:line="480" w:lineRule="auto"/>
        <w:rPr>
          <w:ins w:id="550" w:author="Micah Freedman" w:date="2022-03-09T16:26:00Z"/>
          <w:rFonts w:ascii="Arial" w:eastAsia="Times New Roman" w:hAnsi="Arial" w:cs="Arial"/>
        </w:rPr>
      </w:pPr>
      <w:r w:rsidRPr="00237845">
        <w:rPr>
          <w:rFonts w:ascii="Arial" w:eastAsia="Times New Roman" w:hAnsi="Arial" w:cs="Arial"/>
        </w:rPr>
        <w:t xml:space="preserve">Blanquart, F., O. Kaltz, S. L. Nuismer, and S. Gandon. 2013. A practical guide to measuring local </w:t>
      </w:r>
      <w:r w:rsidRPr="009D1708">
        <w:rPr>
          <w:rFonts w:ascii="Arial" w:eastAsia="Times New Roman" w:hAnsi="Arial" w:cs="Arial"/>
        </w:rPr>
        <w:t>adaptation. Ecology Letters 16:1195–1205.</w:t>
      </w:r>
    </w:p>
    <w:p w14:paraId="2DF35521" w14:textId="77777777" w:rsidR="009D1708" w:rsidRDefault="000D6C24" w:rsidP="009D1708">
      <w:pPr>
        <w:pStyle w:val="ListParagraph"/>
        <w:numPr>
          <w:ilvl w:val="0"/>
          <w:numId w:val="3"/>
        </w:numPr>
        <w:spacing w:line="480" w:lineRule="auto"/>
        <w:rPr>
          <w:ins w:id="551" w:author="Micah Freedman" w:date="2022-03-21T19:09:00Z"/>
          <w:rFonts w:ascii="Arial" w:eastAsia="Times New Roman" w:hAnsi="Arial" w:cs="Arial"/>
        </w:rPr>
      </w:pPr>
      <w:ins w:id="552" w:author="Micah Freedman" w:date="2022-03-09T16:26:00Z">
        <w:r w:rsidRPr="009D1708">
          <w:rPr>
            <w:rFonts w:ascii="Arial" w:eastAsia="Times New Roman" w:hAnsi="Arial" w:cs="Arial"/>
            <w:rPrChange w:id="553" w:author="Micah Freedman" w:date="2022-03-21T19:09:00Z">
              <w:rPr>
                <w:rFonts w:ascii="Times New Roman" w:eastAsia="Times New Roman" w:hAnsi="Times New Roman" w:cs="Times New Roman"/>
              </w:rPr>
            </w:rPrChange>
          </w:rPr>
          <w:t>Bowers, M. D., and G. M. Puttick. 1986. Fate of ingested iridoid glycosides in lepidopteran herbivores. Journal of Chemical Ecology 12:169–178.</w:t>
        </w:r>
      </w:ins>
    </w:p>
    <w:p w14:paraId="0AE8DAA7" w14:textId="127F7643" w:rsidR="00B64AE3" w:rsidRPr="009D1708" w:rsidRDefault="00B64AE3" w:rsidP="009D1708">
      <w:pPr>
        <w:pStyle w:val="ListParagraph"/>
        <w:numPr>
          <w:ilvl w:val="0"/>
          <w:numId w:val="3"/>
        </w:numPr>
        <w:spacing w:line="480" w:lineRule="auto"/>
        <w:rPr>
          <w:rFonts w:ascii="Arial" w:eastAsia="Times New Roman" w:hAnsi="Arial" w:cs="Arial"/>
          <w:rPrChange w:id="554" w:author="Micah Freedman" w:date="2022-03-21T19:09:00Z">
            <w:rPr/>
          </w:rPrChange>
        </w:rPr>
      </w:pPr>
      <w:ins w:id="555" w:author="Micah Freedman" w:date="2022-03-21T18:56:00Z">
        <w:r w:rsidRPr="009D1708">
          <w:rPr>
            <w:rFonts w:ascii="Arial" w:eastAsia="Times New Roman" w:hAnsi="Arial" w:cs="Arial"/>
            <w:rPrChange w:id="556" w:author="Micah Freedman" w:date="2022-03-21T19:09:00Z">
              <w:rPr/>
            </w:rPrChange>
          </w:rPr>
          <w:t>Boyle, J</w:t>
        </w:r>
      </w:ins>
      <w:ins w:id="557" w:author="Micah Freedman" w:date="2022-03-21T18:57:00Z">
        <w:r w:rsidRPr="009D1708">
          <w:rPr>
            <w:rFonts w:ascii="Arial" w:eastAsia="Times New Roman" w:hAnsi="Arial" w:cs="Arial"/>
            <w:rPrChange w:id="558" w:author="Micah Freedman" w:date="2022-03-21T19:09:00Z">
              <w:rPr/>
            </w:rPrChange>
          </w:rPr>
          <w:t>. H.</w:t>
        </w:r>
      </w:ins>
      <w:ins w:id="559" w:author="Micah Freedman" w:date="2022-03-21T19:07:00Z">
        <w:r w:rsidR="009D1708" w:rsidRPr="009D1708">
          <w:rPr>
            <w:rFonts w:ascii="Arial" w:eastAsia="Times New Roman" w:hAnsi="Arial" w:cs="Arial"/>
            <w:rPrChange w:id="560" w:author="Micah Freedman" w:date="2022-03-21T19:09:00Z">
              <w:rPr/>
            </w:rPrChange>
          </w:rPr>
          <w:t xml:space="preserve">, </w:t>
        </w:r>
      </w:ins>
      <w:ins w:id="561" w:author="Micah Freedman" w:date="2022-03-21T19:08:00Z">
        <w:r w:rsidR="009D1708" w:rsidRPr="009D1708">
          <w:rPr>
            <w:rFonts w:ascii="Arial" w:eastAsia="Times New Roman" w:hAnsi="Arial" w:cs="Arial"/>
            <w:rPrChange w:id="562" w:author="Micah Freedman" w:date="2022-03-21T19:09:00Z">
              <w:rPr/>
            </w:rPrChange>
          </w:rPr>
          <w:t xml:space="preserve">S. Strickler, A. Twyford, A. Ricono, A. Powell, J. Zhang, H. Xu, et al. 2022. Temporal mismatches between monarch butterfly and milkweed </w:t>
        </w:r>
      </w:ins>
      <w:ins w:id="563" w:author="Micah Freedman" w:date="2022-03-21T19:09:00Z">
        <w:r w:rsidR="009D1708" w:rsidRPr="009D1708">
          <w:rPr>
            <w:rFonts w:ascii="Arial" w:eastAsia="Times New Roman" w:hAnsi="Arial" w:cs="Arial"/>
            <w:rPrChange w:id="564" w:author="Micah Freedman" w:date="2022-03-21T19:09:00Z">
              <w:rPr/>
            </w:rPrChange>
          </w:rPr>
          <w:t>population changes over the past 12,000 years. bioRxiv</w:t>
        </w:r>
      </w:ins>
      <w:ins w:id="565" w:author="Micah Freedman" w:date="2022-03-21T19:10:00Z">
        <w:r w:rsidR="009D1708">
          <w:rPr>
            <w:rFonts w:ascii="Arial" w:eastAsia="Times New Roman" w:hAnsi="Arial" w:cs="Arial"/>
          </w:rPr>
          <w:t xml:space="preserve"> </w:t>
        </w:r>
      </w:ins>
      <w:ins w:id="566" w:author="Micah Freedman" w:date="2022-03-21T19:09:00Z">
        <w:r w:rsidR="009D1708" w:rsidRPr="009D1708">
          <w:rPr>
            <w:rFonts w:ascii="Arial" w:eastAsia="Times New Roman" w:hAnsi="Arial" w:cs="Arial"/>
            <w:color w:val="333333"/>
            <w:shd w:val="clear" w:color="auto" w:fill="FFFFFF"/>
            <w:rPrChange w:id="567" w:author="Micah Freedman" w:date="2022-03-21T19:09:00Z">
              <w:rPr>
                <w:rFonts w:ascii="Gill Sans MT" w:eastAsia="Times New Roman" w:hAnsi="Gill Sans MT" w:cs="Times New Roman"/>
                <w:color w:val="333333"/>
                <w:sz w:val="22"/>
                <w:szCs w:val="22"/>
                <w:shd w:val="clear" w:color="auto" w:fill="FFFFFF"/>
              </w:rPr>
            </w:rPrChange>
          </w:rPr>
          <w:t>doi.org/10.1101/2022.02.25.481796</w:t>
        </w:r>
      </w:ins>
    </w:p>
    <w:p w14:paraId="202049BB" w14:textId="77777777" w:rsidR="00602FD7" w:rsidRPr="009D1708" w:rsidRDefault="00602FD7" w:rsidP="00237845">
      <w:pPr>
        <w:pStyle w:val="ListParagraph"/>
        <w:numPr>
          <w:ilvl w:val="0"/>
          <w:numId w:val="3"/>
        </w:numPr>
        <w:spacing w:line="480" w:lineRule="auto"/>
        <w:rPr>
          <w:rFonts w:ascii="Arial" w:eastAsia="Times New Roman" w:hAnsi="Arial" w:cs="Arial"/>
        </w:rPr>
      </w:pPr>
      <w:r w:rsidRPr="009D1708">
        <w:rPr>
          <w:rFonts w:ascii="Arial" w:eastAsia="Times New Roman" w:hAnsi="Arial" w:cs="Arial"/>
        </w:rPr>
        <w:t>Brodie, E. D. 2009. Toxins and venoms. Current Biology: 19:931–935.</w:t>
      </w:r>
    </w:p>
    <w:p w14:paraId="11B943BB"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Brower, L. P. 1988. Avian predation on the monarch butterfly and its implications for mimicry theory. American Naturalist 131:S4–S6.</w:t>
      </w:r>
    </w:p>
    <w:p w14:paraId="0B682AA3" w14:textId="7EB4AEE4" w:rsidR="00602FD7" w:rsidRPr="00237845" w:rsidDel="009C401A" w:rsidRDefault="00602FD7" w:rsidP="00237845">
      <w:pPr>
        <w:pStyle w:val="ListParagraph"/>
        <w:numPr>
          <w:ilvl w:val="0"/>
          <w:numId w:val="3"/>
        </w:numPr>
        <w:spacing w:line="480" w:lineRule="auto"/>
        <w:rPr>
          <w:del w:id="568" w:author="Micah Freedman" w:date="2022-03-10T16:27:00Z"/>
          <w:rFonts w:ascii="Arial" w:hAnsi="Arial" w:cs="Arial"/>
        </w:rPr>
      </w:pPr>
      <w:del w:id="569" w:author="Micah Freedman" w:date="2022-03-10T16:27:00Z">
        <w:r w:rsidRPr="00237845" w:rsidDel="009C401A">
          <w:rPr>
            <w:rFonts w:ascii="Arial" w:hAnsi="Arial" w:cs="Arial"/>
          </w:rPr>
          <w:delText>Brower, L. P., and W. H. Calvert. 1985. Foraging dynamics of bird predators on overwintering monarch butterflies in Mexico. Evolution 39:852–868.</w:delText>
        </w:r>
      </w:del>
    </w:p>
    <w:p w14:paraId="3638708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J. van Brower, and J. M. Corvino. 1967. Plant poisons in a terrestrial food chain. Proceedings of the National Academy of Sciences of the United States of America 57:893–898.</w:t>
      </w:r>
    </w:p>
    <w:p w14:paraId="2E42BA0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and S. C. Glazier. 1975. Localization of heart poisons in the monarch butterfly. Science 188:19–25.</w:t>
      </w:r>
    </w:p>
    <w:p w14:paraId="50E83C9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Brower, L. P., W. N. Ryerson, L. L. Coppinger, and S. C. Glazier. 1968. Ecological chemistry and the palatability spectrum. Science 161:1349–1350.</w:t>
      </w:r>
    </w:p>
    <w:p w14:paraId="786A669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P. B. McEvoy, K. L. Williamson, and M. A. Flannery. 1972. Variation in cardiac glycoside content of monarch butterflies from natural populations in eastern North America. Science 177:426–428.</w:t>
      </w:r>
    </w:p>
    <w:p w14:paraId="24EDBB78"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and C. M. Moffitt. 1974. Palatability dynamics of cardenolides in the monarch butterfly. Nature 249:280–283.</w:t>
      </w:r>
    </w:p>
    <w:p w14:paraId="4F3DA88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Brower, L. P., J. N. Seiber, C. J. Nelson, S. P. Lynch, and P. M. Tuskes. 1982. Plant-determined variation in the cardenolide content, thin-layer chromatography profiles, and emetic potency of monarch butterflies, </w:t>
      </w:r>
      <w:r w:rsidRPr="00237845">
        <w:rPr>
          <w:rFonts w:ascii="Arial" w:eastAsia="Times New Roman" w:hAnsi="Arial" w:cs="Arial"/>
          <w:i/>
          <w:iCs/>
        </w:rPr>
        <w:t>Danaus plexippus</w:t>
      </w:r>
      <w:r w:rsidRPr="00237845">
        <w:rPr>
          <w:rFonts w:ascii="Arial" w:eastAsia="Times New Roman" w:hAnsi="Arial" w:cs="Arial"/>
        </w:rPr>
        <w:t xml:space="preserve"> reared on the milkweed, </w:t>
      </w:r>
      <w:r w:rsidRPr="00237845">
        <w:rPr>
          <w:rFonts w:ascii="Arial" w:eastAsia="Times New Roman" w:hAnsi="Arial" w:cs="Arial"/>
          <w:i/>
          <w:iCs/>
        </w:rPr>
        <w:t>Asclepias eriocarpa</w:t>
      </w:r>
      <w:r w:rsidRPr="00237845">
        <w:rPr>
          <w:rFonts w:ascii="Arial" w:eastAsia="Times New Roman" w:hAnsi="Arial" w:cs="Arial"/>
        </w:rPr>
        <w:t xml:space="preserve"> in California. Journal of Chemical Ecology 8:579-633.</w:t>
      </w:r>
    </w:p>
    <w:p w14:paraId="0B78581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Brower, L. P., J. N. Seiber, C. J. Nelson, S. P. Lynch, M. P. Hoggard, and J. A. Cohen. 1984. Plant-determined variation in cardenolide content and thin-layer chromatography profiles of monarch butterflies, </w:t>
      </w:r>
      <w:r w:rsidRPr="00237845">
        <w:rPr>
          <w:rFonts w:ascii="Arial" w:eastAsia="Times New Roman" w:hAnsi="Arial" w:cs="Arial"/>
          <w:i/>
          <w:iCs/>
        </w:rPr>
        <w:t>Danaus plexippus</w:t>
      </w:r>
      <w:r w:rsidRPr="00237845">
        <w:rPr>
          <w:rFonts w:ascii="Arial" w:eastAsia="Times New Roman" w:hAnsi="Arial" w:cs="Arial"/>
        </w:rPr>
        <w:t xml:space="preserve"> reared on milkweed plants in California. Journal of Chemical Ecology 10:1823-1857.</w:t>
      </w:r>
    </w:p>
    <w:p w14:paraId="240E9785" w14:textId="51EBB9C2" w:rsidR="00697D59" w:rsidRPr="00237845" w:rsidRDefault="00697D59" w:rsidP="00237845">
      <w:pPr>
        <w:pStyle w:val="ListParagraph"/>
        <w:numPr>
          <w:ilvl w:val="0"/>
          <w:numId w:val="3"/>
        </w:numPr>
        <w:spacing w:line="480" w:lineRule="auto"/>
        <w:rPr>
          <w:ins w:id="570" w:author="Micah Freedman" w:date="2022-03-10T15:37:00Z"/>
          <w:rFonts w:ascii="Arial" w:eastAsia="Times New Roman" w:hAnsi="Arial" w:cs="Arial"/>
          <w:rPrChange w:id="571" w:author="Micah Freedman" w:date="2022-03-10T15:49:00Z">
            <w:rPr>
              <w:ins w:id="572" w:author="Micah Freedman" w:date="2022-03-10T15:37:00Z"/>
            </w:rPr>
          </w:rPrChange>
        </w:rPr>
      </w:pPr>
      <w:ins w:id="573" w:author="Micah Freedman" w:date="2022-03-10T15:37:00Z">
        <w:r w:rsidRPr="00237845">
          <w:rPr>
            <w:rFonts w:ascii="Arial" w:eastAsia="Times New Roman" w:hAnsi="Arial" w:cs="Arial"/>
            <w:rPrChange w:id="574" w:author="Micah Freedman" w:date="2022-03-10T15:49:00Z">
              <w:rPr>
                <w:rFonts w:ascii="Times New Roman" w:eastAsia="Times New Roman" w:hAnsi="Times New Roman" w:cs="Times New Roman"/>
              </w:rPr>
            </w:rPrChange>
          </w:rPr>
          <w:t xml:space="preserve">Calvert, W. H., L. E. Hedrick, and L. P. Brower. 1979. Mortality of the </w:t>
        </w:r>
      </w:ins>
      <w:ins w:id="575" w:author="Micah Freedman" w:date="2022-03-10T15:38:00Z">
        <w:r w:rsidRPr="00237845">
          <w:rPr>
            <w:rFonts w:ascii="Arial" w:eastAsia="Times New Roman" w:hAnsi="Arial" w:cs="Arial"/>
            <w:rPrChange w:id="576" w:author="Micah Freedman" w:date="2022-03-10T15:49:00Z">
              <w:rPr>
                <w:rFonts w:ascii="Times New Roman" w:eastAsia="Times New Roman" w:hAnsi="Times New Roman" w:cs="Times New Roman"/>
              </w:rPr>
            </w:rPrChange>
          </w:rPr>
          <w:t>m</w:t>
        </w:r>
      </w:ins>
      <w:ins w:id="577" w:author="Micah Freedman" w:date="2022-03-10T15:37:00Z">
        <w:r w:rsidRPr="00237845">
          <w:rPr>
            <w:rFonts w:ascii="Arial" w:eastAsia="Times New Roman" w:hAnsi="Arial" w:cs="Arial"/>
            <w:rPrChange w:id="578" w:author="Micah Freedman" w:date="2022-03-10T15:49:00Z">
              <w:rPr>
                <w:rFonts w:ascii="Times New Roman" w:eastAsia="Times New Roman" w:hAnsi="Times New Roman" w:cs="Times New Roman"/>
              </w:rPr>
            </w:rPrChange>
          </w:rPr>
          <w:t xml:space="preserve">onarch </w:t>
        </w:r>
      </w:ins>
      <w:ins w:id="579" w:author="Micah Freedman" w:date="2022-03-10T15:38:00Z">
        <w:r w:rsidRPr="00237845">
          <w:rPr>
            <w:rFonts w:ascii="Arial" w:eastAsia="Times New Roman" w:hAnsi="Arial" w:cs="Arial"/>
            <w:rPrChange w:id="580" w:author="Micah Freedman" w:date="2022-03-10T15:49:00Z">
              <w:rPr>
                <w:rFonts w:ascii="Times New Roman" w:eastAsia="Times New Roman" w:hAnsi="Times New Roman" w:cs="Times New Roman"/>
              </w:rPr>
            </w:rPrChange>
          </w:rPr>
          <w:t>b</w:t>
        </w:r>
      </w:ins>
      <w:ins w:id="581" w:author="Micah Freedman" w:date="2022-03-10T15:37:00Z">
        <w:r w:rsidRPr="00237845">
          <w:rPr>
            <w:rFonts w:ascii="Arial" w:eastAsia="Times New Roman" w:hAnsi="Arial" w:cs="Arial"/>
            <w:rPrChange w:id="582" w:author="Micah Freedman" w:date="2022-03-10T15:49:00Z">
              <w:rPr>
                <w:rFonts w:ascii="Times New Roman" w:eastAsia="Times New Roman" w:hAnsi="Times New Roman" w:cs="Times New Roman"/>
              </w:rPr>
            </w:rPrChange>
          </w:rPr>
          <w:t>utterfly (</w:t>
        </w:r>
        <w:r w:rsidRPr="00237845">
          <w:rPr>
            <w:rFonts w:ascii="Arial" w:eastAsia="Times New Roman" w:hAnsi="Arial" w:cs="Arial"/>
            <w:i/>
            <w:iCs/>
            <w:rPrChange w:id="583" w:author="Micah Freedman" w:date="2022-03-10T15:49:00Z">
              <w:rPr>
                <w:rFonts w:ascii="Times New Roman" w:eastAsia="Times New Roman" w:hAnsi="Times New Roman" w:cs="Times New Roman"/>
              </w:rPr>
            </w:rPrChange>
          </w:rPr>
          <w:t>Danaus plexippus</w:t>
        </w:r>
        <w:r w:rsidRPr="00237845">
          <w:rPr>
            <w:rFonts w:ascii="Arial" w:eastAsia="Times New Roman" w:hAnsi="Arial" w:cs="Arial"/>
            <w:rPrChange w:id="584" w:author="Micah Freedman" w:date="2022-03-10T15:49:00Z">
              <w:rPr>
                <w:rFonts w:ascii="Times New Roman" w:eastAsia="Times New Roman" w:hAnsi="Times New Roman" w:cs="Times New Roman"/>
              </w:rPr>
            </w:rPrChange>
          </w:rPr>
          <w:t xml:space="preserve"> L.): Avian </w:t>
        </w:r>
      </w:ins>
      <w:ins w:id="585" w:author="Micah Freedman" w:date="2022-03-10T15:38:00Z">
        <w:r w:rsidRPr="00237845">
          <w:rPr>
            <w:rFonts w:ascii="Arial" w:eastAsia="Times New Roman" w:hAnsi="Arial" w:cs="Arial"/>
            <w:rPrChange w:id="586" w:author="Micah Freedman" w:date="2022-03-10T15:49:00Z">
              <w:rPr>
                <w:rFonts w:ascii="Times New Roman" w:eastAsia="Times New Roman" w:hAnsi="Times New Roman" w:cs="Times New Roman"/>
              </w:rPr>
            </w:rPrChange>
          </w:rPr>
          <w:t>p</w:t>
        </w:r>
      </w:ins>
      <w:ins w:id="587" w:author="Micah Freedman" w:date="2022-03-10T15:37:00Z">
        <w:r w:rsidRPr="00237845">
          <w:rPr>
            <w:rFonts w:ascii="Arial" w:eastAsia="Times New Roman" w:hAnsi="Arial" w:cs="Arial"/>
            <w:rPrChange w:id="588" w:author="Micah Freedman" w:date="2022-03-10T15:49:00Z">
              <w:rPr>
                <w:rFonts w:ascii="Times New Roman" w:eastAsia="Times New Roman" w:hAnsi="Times New Roman" w:cs="Times New Roman"/>
              </w:rPr>
            </w:rPrChange>
          </w:rPr>
          <w:t xml:space="preserve">redation at </w:t>
        </w:r>
      </w:ins>
      <w:ins w:id="589" w:author="Micah Freedman" w:date="2022-03-10T15:38:00Z">
        <w:r w:rsidRPr="00237845">
          <w:rPr>
            <w:rFonts w:ascii="Arial" w:eastAsia="Times New Roman" w:hAnsi="Arial" w:cs="Arial"/>
            <w:rPrChange w:id="590" w:author="Micah Freedman" w:date="2022-03-10T15:49:00Z">
              <w:rPr>
                <w:rFonts w:ascii="Times New Roman" w:eastAsia="Times New Roman" w:hAnsi="Times New Roman" w:cs="Times New Roman"/>
              </w:rPr>
            </w:rPrChange>
          </w:rPr>
          <w:t>f</w:t>
        </w:r>
      </w:ins>
      <w:ins w:id="591" w:author="Micah Freedman" w:date="2022-03-10T15:37:00Z">
        <w:r w:rsidRPr="00237845">
          <w:rPr>
            <w:rFonts w:ascii="Arial" w:eastAsia="Times New Roman" w:hAnsi="Arial" w:cs="Arial"/>
            <w:rPrChange w:id="592" w:author="Micah Freedman" w:date="2022-03-10T15:49:00Z">
              <w:rPr>
                <w:rFonts w:ascii="Times New Roman" w:eastAsia="Times New Roman" w:hAnsi="Times New Roman" w:cs="Times New Roman"/>
              </w:rPr>
            </w:rPrChange>
          </w:rPr>
          <w:t xml:space="preserve">ive </w:t>
        </w:r>
      </w:ins>
      <w:ins w:id="593" w:author="Micah Freedman" w:date="2022-03-10T15:38:00Z">
        <w:r w:rsidRPr="00237845">
          <w:rPr>
            <w:rFonts w:ascii="Arial" w:eastAsia="Times New Roman" w:hAnsi="Arial" w:cs="Arial"/>
            <w:rPrChange w:id="594" w:author="Micah Freedman" w:date="2022-03-10T15:49:00Z">
              <w:rPr>
                <w:rFonts w:ascii="Times New Roman" w:eastAsia="Times New Roman" w:hAnsi="Times New Roman" w:cs="Times New Roman"/>
              </w:rPr>
            </w:rPrChange>
          </w:rPr>
          <w:t>o</w:t>
        </w:r>
      </w:ins>
      <w:ins w:id="595" w:author="Micah Freedman" w:date="2022-03-10T15:37:00Z">
        <w:r w:rsidRPr="00237845">
          <w:rPr>
            <w:rFonts w:ascii="Arial" w:eastAsia="Times New Roman" w:hAnsi="Arial" w:cs="Arial"/>
            <w:rPrChange w:id="596" w:author="Micah Freedman" w:date="2022-03-10T15:49:00Z">
              <w:rPr>
                <w:rFonts w:ascii="Times New Roman" w:eastAsia="Times New Roman" w:hAnsi="Times New Roman" w:cs="Times New Roman"/>
              </w:rPr>
            </w:rPrChange>
          </w:rPr>
          <w:t xml:space="preserve">verwintering </w:t>
        </w:r>
      </w:ins>
      <w:ins w:id="597" w:author="Micah Freedman" w:date="2022-03-10T15:38:00Z">
        <w:r w:rsidRPr="00237845">
          <w:rPr>
            <w:rFonts w:ascii="Arial" w:eastAsia="Times New Roman" w:hAnsi="Arial" w:cs="Arial"/>
            <w:rPrChange w:id="598" w:author="Micah Freedman" w:date="2022-03-10T15:49:00Z">
              <w:rPr>
                <w:rFonts w:ascii="Times New Roman" w:eastAsia="Times New Roman" w:hAnsi="Times New Roman" w:cs="Times New Roman"/>
              </w:rPr>
            </w:rPrChange>
          </w:rPr>
          <w:t>s</w:t>
        </w:r>
      </w:ins>
      <w:ins w:id="599" w:author="Micah Freedman" w:date="2022-03-10T15:37:00Z">
        <w:r w:rsidRPr="00237845">
          <w:rPr>
            <w:rFonts w:ascii="Arial" w:eastAsia="Times New Roman" w:hAnsi="Arial" w:cs="Arial"/>
            <w:rPrChange w:id="600" w:author="Micah Freedman" w:date="2022-03-10T15:49:00Z">
              <w:rPr>
                <w:rFonts w:ascii="Times New Roman" w:eastAsia="Times New Roman" w:hAnsi="Times New Roman" w:cs="Times New Roman"/>
              </w:rPr>
            </w:rPrChange>
          </w:rPr>
          <w:t>ites in Mexico. Science 204:847–851.</w:t>
        </w:r>
      </w:ins>
    </w:p>
    <w:p w14:paraId="2C164083" w14:textId="7B6484B5" w:rsidR="000F7533" w:rsidRDefault="000F7533" w:rsidP="00237845">
      <w:pPr>
        <w:pStyle w:val="ListParagraph"/>
        <w:numPr>
          <w:ilvl w:val="0"/>
          <w:numId w:val="3"/>
        </w:numPr>
        <w:spacing w:line="480" w:lineRule="auto"/>
        <w:rPr>
          <w:ins w:id="601" w:author="Micah Freedman" w:date="2022-03-11T14:08:00Z"/>
          <w:rFonts w:ascii="Arial" w:eastAsia="Times New Roman" w:hAnsi="Arial" w:cs="Arial"/>
        </w:rPr>
      </w:pPr>
      <w:ins w:id="602" w:author="Micah Freedman" w:date="2022-03-10T15:26:00Z">
        <w:r w:rsidRPr="00237845">
          <w:rPr>
            <w:rFonts w:ascii="Arial" w:eastAsia="Times New Roman" w:hAnsi="Arial" w:cs="Arial"/>
          </w:rPr>
          <w:t>Calvert, W. H. 2004. T</w:t>
        </w:r>
      </w:ins>
      <w:ins w:id="603" w:author="Micah Freedman" w:date="2022-03-10T15:38:00Z">
        <w:r w:rsidR="00697D59" w:rsidRPr="00237845">
          <w:rPr>
            <w:rFonts w:ascii="Arial" w:eastAsia="Times New Roman" w:hAnsi="Arial" w:cs="Arial"/>
          </w:rPr>
          <w:t xml:space="preserve">he </w:t>
        </w:r>
      </w:ins>
      <w:ins w:id="604" w:author="Micah Freedman" w:date="2022-03-10T15:26:00Z">
        <w:r w:rsidRPr="00237845">
          <w:rPr>
            <w:rFonts w:ascii="Arial" w:eastAsia="Times New Roman" w:hAnsi="Arial" w:cs="Arial"/>
          </w:rPr>
          <w:t xml:space="preserve">effect of fire ants on monarchs breeding in Texas. </w:t>
        </w:r>
      </w:ins>
      <w:ins w:id="605" w:author="Micah Freedman" w:date="2022-03-10T15:27:00Z">
        <w:r w:rsidRPr="00237845">
          <w:rPr>
            <w:rFonts w:ascii="Arial" w:eastAsia="Times New Roman" w:hAnsi="Arial" w:cs="Arial"/>
          </w:rPr>
          <w:t>The Monarch Butterfly: Biology and Conservation. Cornell University Press, Ithaca, NY</w:t>
        </w:r>
      </w:ins>
      <w:ins w:id="606" w:author="Micah Freedman" w:date="2022-03-10T15:28:00Z">
        <w:r w:rsidRPr="00237845">
          <w:rPr>
            <w:rFonts w:ascii="Arial" w:eastAsia="Times New Roman" w:hAnsi="Arial" w:cs="Arial"/>
          </w:rPr>
          <w:t xml:space="preserve"> 4</w:t>
        </w:r>
      </w:ins>
      <w:ins w:id="607" w:author="Micah Freedman" w:date="2022-03-10T15:36:00Z">
        <w:r w:rsidRPr="00237845">
          <w:rPr>
            <w:rFonts w:ascii="Arial" w:eastAsia="Times New Roman" w:hAnsi="Arial" w:cs="Arial"/>
          </w:rPr>
          <w:t>7-54.</w:t>
        </w:r>
      </w:ins>
    </w:p>
    <w:p w14:paraId="5A44014C" w14:textId="5193D8D6" w:rsidR="00941822" w:rsidRPr="00237845" w:rsidRDefault="00941822" w:rsidP="00237845">
      <w:pPr>
        <w:pStyle w:val="ListParagraph"/>
        <w:numPr>
          <w:ilvl w:val="0"/>
          <w:numId w:val="3"/>
        </w:numPr>
        <w:spacing w:line="480" w:lineRule="auto"/>
        <w:rPr>
          <w:ins w:id="608" w:author="Micah Freedman" w:date="2022-03-10T15:25:00Z"/>
          <w:rFonts w:ascii="Arial" w:eastAsia="Times New Roman" w:hAnsi="Arial" w:cs="Arial"/>
        </w:rPr>
      </w:pPr>
      <w:ins w:id="609" w:author="Micah Freedman" w:date="2022-03-11T14:08:00Z">
        <w:r>
          <w:rPr>
            <w:rFonts w:ascii="Arial" w:eastAsia="Times New Roman" w:hAnsi="Arial" w:cs="Arial"/>
          </w:rPr>
          <w:lastRenderedPageBreak/>
          <w:t>Camara</w:t>
        </w:r>
      </w:ins>
      <w:ins w:id="610" w:author="Micah Freedman" w:date="2022-03-11T14:09:00Z">
        <w:r>
          <w:rPr>
            <w:rFonts w:ascii="Arial" w:eastAsia="Times New Roman" w:hAnsi="Arial" w:cs="Arial"/>
          </w:rPr>
          <w:t xml:space="preserve">, M. 1997. Predator responses to sequestered plant toxins in buckeye caterpillars: Are </w:t>
        </w:r>
      </w:ins>
      <w:ins w:id="611" w:author="Micah Freedman" w:date="2022-03-22T01:17:00Z">
        <w:r w:rsidR="00785DBD">
          <w:rPr>
            <w:rFonts w:ascii="Arial" w:eastAsia="Times New Roman" w:hAnsi="Arial" w:cs="Arial"/>
          </w:rPr>
          <w:t>t</w:t>
        </w:r>
      </w:ins>
      <w:ins w:id="612" w:author="Micah Freedman" w:date="2022-03-11T14:09:00Z">
        <w:r>
          <w:rPr>
            <w:rFonts w:ascii="Arial" w:eastAsia="Times New Roman" w:hAnsi="Arial" w:cs="Arial"/>
          </w:rPr>
          <w:t xml:space="preserve">ritrophic interactions locally variable? Journal of Chemical </w:t>
        </w:r>
      </w:ins>
      <w:ins w:id="613" w:author="Micah Freedman" w:date="2022-03-11T14:10:00Z">
        <w:r>
          <w:rPr>
            <w:rFonts w:ascii="Arial" w:eastAsia="Times New Roman" w:hAnsi="Arial" w:cs="Arial"/>
          </w:rPr>
          <w:t>Ecology 23:2093-2106.</w:t>
        </w:r>
      </w:ins>
    </w:p>
    <w:p w14:paraId="22D8DBB4" w14:textId="5251EDA2"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Camp, R. J., K. W. Brinck, P. M. Gorresen, F. A. Amidon, P. M. Radley, S. P. Berkowitz, and P. C. Banko. 2015. Current land bird distribution and trends in population abundance between 1982 and 2012 on Rota, Mariana Islands. Journal of Fish and Wildlife Management 6:511–540.</w:t>
      </w:r>
    </w:p>
    <w:p w14:paraId="74713E56" w14:textId="1CA1D067" w:rsidR="00602FD7" w:rsidRPr="00237845" w:rsidDel="000D6C24" w:rsidRDefault="00602FD7">
      <w:pPr>
        <w:pStyle w:val="ListParagraph"/>
        <w:numPr>
          <w:ilvl w:val="0"/>
          <w:numId w:val="3"/>
        </w:numPr>
        <w:spacing w:line="480" w:lineRule="auto"/>
        <w:rPr>
          <w:del w:id="614" w:author="Micah Freedman" w:date="2022-03-09T16:22:00Z"/>
          <w:rFonts w:ascii="Arial" w:eastAsia="Times New Roman" w:hAnsi="Arial" w:cs="Arial"/>
        </w:rPr>
      </w:pPr>
      <w:del w:id="615" w:author="Micah Freedman" w:date="2022-03-09T16:22:00Z">
        <w:r w:rsidRPr="00237845" w:rsidDel="000D6C24">
          <w:rPr>
            <w:rFonts w:ascii="Arial" w:eastAsia="Times New Roman" w:hAnsi="Arial" w:cs="Arial"/>
          </w:rPr>
          <w:delText>Dalla, S., M. Baum, and S. Dobler. 2017. Substitutions in the cardenolide binding site and interaction of subunits affect kinetics besides cardenolide sensitivity of insect Na,K-ATPase. Insect Biochemistry and Molecular Biology 89:43–50.</w:delText>
        </w:r>
      </w:del>
    </w:p>
    <w:p w14:paraId="3771610E" w14:textId="1109DCD6" w:rsidR="00602FD7" w:rsidRPr="00237845" w:rsidDel="002F0053" w:rsidRDefault="00602FD7">
      <w:pPr>
        <w:pStyle w:val="ListParagraph"/>
        <w:numPr>
          <w:ilvl w:val="0"/>
          <w:numId w:val="3"/>
        </w:numPr>
        <w:spacing w:line="480" w:lineRule="auto"/>
        <w:rPr>
          <w:del w:id="616" w:author="Micah Freedman" w:date="2022-03-10T15:47:00Z"/>
          <w:rFonts w:ascii="Arial" w:eastAsia="Times New Roman" w:hAnsi="Arial" w:cs="Arial"/>
        </w:rPr>
      </w:pPr>
      <w:del w:id="617" w:author="Micah Freedman" w:date="2022-03-10T15:47:00Z">
        <w:r w:rsidRPr="00237845" w:rsidDel="002F0053">
          <w:rPr>
            <w:rFonts w:ascii="Arial" w:eastAsia="Times New Roman" w:hAnsi="Arial" w:cs="Arial"/>
          </w:rPr>
          <w:delText>Decker, L. E., A. J. Soule, J. C. de Roode, and M. D. Hunter. 2019. Phytochemical changes in milkweed induced by elevated CO</w:delText>
        </w:r>
      </w:del>
      <w:del w:id="618" w:author="Micah Freedman" w:date="2022-03-09T16:27:00Z">
        <w:r w:rsidRPr="00237845" w:rsidDel="007B00CD">
          <w:rPr>
            <w:rFonts w:ascii="Arial" w:eastAsia="Times New Roman" w:hAnsi="Arial" w:cs="Arial"/>
          </w:rPr>
          <w:delText xml:space="preserve"> </w:delText>
        </w:r>
      </w:del>
      <w:del w:id="619" w:author="Micah Freedman" w:date="2022-03-10T15:47:00Z">
        <w:r w:rsidRPr="00237845" w:rsidDel="002F0053">
          <w:rPr>
            <w:rFonts w:ascii="Arial" w:eastAsia="Times New Roman" w:hAnsi="Arial" w:cs="Arial"/>
          </w:rPr>
          <w:delText>2 alter wing morphology but not toxin sequestration in monarch butterflies. Functional Ecology 33:411–421.</w:delText>
        </w:r>
      </w:del>
    </w:p>
    <w:p w14:paraId="13A51AA6" w14:textId="77F3D1AE" w:rsidR="00602FD7" w:rsidRPr="00237845" w:rsidDel="00523333" w:rsidRDefault="00602FD7">
      <w:pPr>
        <w:pStyle w:val="ListParagraph"/>
        <w:numPr>
          <w:ilvl w:val="0"/>
          <w:numId w:val="3"/>
        </w:numPr>
        <w:spacing w:line="480" w:lineRule="auto"/>
        <w:rPr>
          <w:del w:id="620" w:author="Micah Freedman" w:date="2022-03-09T16:11:00Z"/>
          <w:rFonts w:ascii="Arial" w:eastAsia="Times New Roman" w:hAnsi="Arial" w:cs="Arial"/>
        </w:rPr>
      </w:pPr>
      <w:del w:id="621" w:author="Micah Freedman" w:date="2022-03-09T16:11:00Z">
        <w:r w:rsidRPr="00237845" w:rsidDel="00523333">
          <w:rPr>
            <w:rFonts w:ascii="Arial" w:eastAsia="Times New Roman" w:hAnsi="Arial" w:cs="Arial"/>
          </w:rPr>
          <w:delText>De Roode, J. C., A. B. Pedersen, M. D. Hunter, and S. Altizer. 2008. Host plant species affects virulence in monarch butterfly parasites. The Journal of Animal Ecology 77:120–126.</w:delText>
        </w:r>
      </w:del>
    </w:p>
    <w:p w14:paraId="3FFC0D8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Dockx, C., L. P. Brower, L. I. Wassenaar, and K. A. Hobson. 2004. Do North American monarch butterflies travel to Cuba? Stable isotope and chemical tracer techniques. Ecological Applications 14:1106–1114.</w:t>
      </w:r>
    </w:p>
    <w:p w14:paraId="439EAE02" w14:textId="1A4A3183" w:rsidR="00602FD7" w:rsidRPr="00237845" w:rsidRDefault="00602FD7" w:rsidP="00237845">
      <w:pPr>
        <w:pStyle w:val="ListParagraph"/>
        <w:numPr>
          <w:ilvl w:val="0"/>
          <w:numId w:val="3"/>
        </w:numPr>
        <w:spacing w:line="480" w:lineRule="auto"/>
        <w:rPr>
          <w:ins w:id="622" w:author="Micah Freedman" w:date="2022-03-09T15:45:00Z"/>
          <w:rFonts w:ascii="Arial" w:eastAsia="Times New Roman" w:hAnsi="Arial" w:cs="Arial"/>
        </w:rPr>
      </w:pPr>
      <w:r w:rsidRPr="00237845">
        <w:rPr>
          <w:rFonts w:ascii="Arial" w:eastAsia="Times New Roman" w:hAnsi="Arial" w:cs="Arial"/>
        </w:rPr>
        <w:t>Duffey, S. S. 1980. Sequestration of plant natural products by insects. Annual Review of Entomology 25:447–477.</w:t>
      </w:r>
    </w:p>
    <w:p w14:paraId="2B5A3865" w14:textId="7EFA21A3" w:rsidR="008C0752" w:rsidRPr="00237845" w:rsidRDefault="008C0752" w:rsidP="00237845">
      <w:pPr>
        <w:pStyle w:val="ListParagraph"/>
        <w:numPr>
          <w:ilvl w:val="0"/>
          <w:numId w:val="3"/>
        </w:numPr>
        <w:spacing w:line="480" w:lineRule="auto"/>
        <w:rPr>
          <w:rFonts w:ascii="Arial" w:eastAsia="Times New Roman" w:hAnsi="Arial" w:cs="Arial"/>
          <w:rPrChange w:id="623" w:author="Micah Freedman" w:date="2022-03-10T15:49:00Z">
            <w:rPr/>
          </w:rPrChange>
        </w:rPr>
      </w:pPr>
      <w:ins w:id="624" w:author="Micah Freedman" w:date="2022-03-09T15:48:00Z">
        <w:r w:rsidRPr="00237845">
          <w:rPr>
            <w:rFonts w:ascii="Arial" w:eastAsia="Times New Roman" w:hAnsi="Arial" w:cs="Arial"/>
            <w:rPrChange w:id="625" w:author="Micah Freedman" w:date="2022-03-10T15:49:00Z">
              <w:rPr>
                <w:rFonts w:ascii="Times New Roman" w:eastAsia="Times New Roman" w:hAnsi="Times New Roman" w:cs="Times New Roman"/>
              </w:rPr>
            </w:rPrChange>
          </w:rPr>
          <w:t>Engler-Chaouat, H. S., and L. E. Gilbert. 2007. De novo synthesis vs. sequestration: negatively correlated metabolic traits and the evolution of host plant specialization in cyanogenic butterflies. Journal of Chemical Ecology 33:25–42.</w:t>
        </w:r>
      </w:ins>
    </w:p>
    <w:p w14:paraId="7B4145EF" w14:textId="2ED862A3" w:rsidR="000D6C24" w:rsidRPr="00237845" w:rsidRDefault="000D6C24">
      <w:pPr>
        <w:pStyle w:val="ListParagraph"/>
        <w:numPr>
          <w:ilvl w:val="0"/>
          <w:numId w:val="3"/>
        </w:numPr>
        <w:spacing w:line="480" w:lineRule="auto"/>
        <w:rPr>
          <w:ins w:id="626" w:author="Micah Freedman" w:date="2022-03-09T16:25:00Z"/>
          <w:rFonts w:ascii="Arial" w:eastAsia="Times New Roman" w:hAnsi="Arial" w:cs="Arial"/>
          <w:rPrChange w:id="627" w:author="Micah Freedman" w:date="2022-03-10T15:49:00Z">
            <w:rPr>
              <w:ins w:id="628" w:author="Micah Freedman" w:date="2022-03-09T16:25:00Z"/>
              <w:rFonts w:ascii="Times New Roman" w:eastAsia="Times New Roman" w:hAnsi="Times New Roman" w:cs="Times New Roman"/>
            </w:rPr>
          </w:rPrChange>
        </w:rPr>
        <w:pPrChange w:id="629" w:author="Micah Freedman" w:date="2022-03-10T15:49:00Z">
          <w:pPr>
            <w:pStyle w:val="ListParagraph"/>
            <w:numPr>
              <w:numId w:val="3"/>
            </w:numPr>
            <w:ind w:hanging="360"/>
          </w:pPr>
        </w:pPrChange>
      </w:pPr>
      <w:ins w:id="630" w:author="Micah Freedman" w:date="2022-03-09T16:25:00Z">
        <w:r w:rsidRPr="00237845">
          <w:rPr>
            <w:rFonts w:ascii="Arial" w:eastAsia="Times New Roman" w:hAnsi="Arial" w:cs="Arial"/>
            <w:rPrChange w:id="631" w:author="Micah Freedman" w:date="2022-03-10T15:49:00Z">
              <w:rPr>
                <w:rFonts w:ascii="Times New Roman" w:eastAsia="Times New Roman" w:hAnsi="Times New Roman" w:cs="Times New Roman"/>
              </w:rPr>
            </w:rPrChange>
          </w:rPr>
          <w:t>Fordyce, J. A., and C. C. Nice. 2008. Antagonistic, stage-specific selection on defensive chemical sequestration in a toxic butterfly. Evolution 62:1610–1617.</w:t>
        </w:r>
      </w:ins>
    </w:p>
    <w:p w14:paraId="398659A5" w14:textId="794D0545" w:rsidR="00602FD7" w:rsidRPr="00237845" w:rsidDel="000D6C24" w:rsidRDefault="00602FD7">
      <w:pPr>
        <w:pStyle w:val="ListParagraph"/>
        <w:numPr>
          <w:ilvl w:val="0"/>
          <w:numId w:val="3"/>
        </w:numPr>
        <w:spacing w:line="480" w:lineRule="auto"/>
        <w:rPr>
          <w:del w:id="632" w:author="Micah Freedman" w:date="2022-03-09T16:25:00Z"/>
          <w:rFonts w:ascii="Arial" w:eastAsia="Times New Roman" w:hAnsi="Arial" w:cs="Arial"/>
        </w:rPr>
      </w:pPr>
      <w:del w:id="633" w:author="Micah Freedman" w:date="2022-03-09T16:25:00Z">
        <w:r w:rsidRPr="00237845" w:rsidDel="000D6C24">
          <w:rPr>
            <w:rFonts w:ascii="Arial" w:eastAsia="Times New Roman" w:hAnsi="Arial" w:cs="Arial"/>
          </w:rPr>
          <w:delText>Forister, M. L., V. Novotny, A. K. Panorska, L. Baje, Y. Basset, P. T. Butterill, L. Cizek, et al. 2015. The global distribution of diet breadth in insect herbivores. Proceedings of the National Academy of Sciences of the United States of America 112:442–447.</w:delText>
        </w:r>
      </w:del>
    </w:p>
    <w:p w14:paraId="7229DD6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Fox, </w:t>
      </w:r>
      <w:proofErr w:type="gramStart"/>
      <w:r w:rsidRPr="00237845">
        <w:rPr>
          <w:rFonts w:ascii="Arial" w:eastAsia="Times New Roman" w:hAnsi="Arial" w:cs="Arial"/>
        </w:rPr>
        <w:t>W.</w:t>
      </w:r>
      <w:proofErr w:type="gramEnd"/>
      <w:r w:rsidRPr="00237845">
        <w:rPr>
          <w:rFonts w:ascii="Arial" w:eastAsia="Times New Roman" w:hAnsi="Arial" w:cs="Arial"/>
        </w:rPr>
        <w:t xml:space="preserve"> and S. Weisberg. 2019. An {R} Companion to Applied Regression, Third Edition. Thousand Oaks CA: Sage Publishing.</w:t>
      </w:r>
    </w:p>
    <w:p w14:paraId="4B1F25FC" w14:textId="7C0CF308"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Freedman, M. G., C. Jason, S. R. Ramírez, and S. Y. Strauss. 2020</w:t>
      </w:r>
      <w:ins w:id="634" w:author="Micah Freedman" w:date="2022-03-09T16:24:00Z">
        <w:r w:rsidR="000D6C24" w:rsidRPr="00237845">
          <w:rPr>
            <w:rFonts w:ascii="Arial" w:eastAsia="Times New Roman" w:hAnsi="Arial" w:cs="Arial"/>
          </w:rPr>
          <w:t>a</w:t>
        </w:r>
      </w:ins>
      <w:r w:rsidRPr="00237845">
        <w:rPr>
          <w:rFonts w:ascii="Arial" w:eastAsia="Times New Roman" w:hAnsi="Arial" w:cs="Arial"/>
        </w:rPr>
        <w:t>. Host plant adaptation during contemporary range expansion in the monarch butterfly. Evolution 74:377–391.</w:t>
      </w:r>
    </w:p>
    <w:p w14:paraId="05011AAE" w14:textId="0EEF527D"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Freedman, M. G., H. Dingle, S. Y. Strauss, and S. R. Ramírez. 2020</w:t>
      </w:r>
      <w:ins w:id="635" w:author="Micah Freedman" w:date="2022-03-09T16:24:00Z">
        <w:r w:rsidR="000D6C24" w:rsidRPr="00237845">
          <w:rPr>
            <w:rFonts w:ascii="Arial" w:eastAsia="Times New Roman" w:hAnsi="Arial" w:cs="Arial"/>
          </w:rPr>
          <w:t>b</w:t>
        </w:r>
      </w:ins>
      <w:r w:rsidRPr="00237845">
        <w:rPr>
          <w:rFonts w:ascii="Arial" w:eastAsia="Times New Roman" w:hAnsi="Arial" w:cs="Arial"/>
        </w:rPr>
        <w:t>. Two centuries of monarch butterfly collections reveal contrasting effects of range expansion and migration loss on wing traits. Proceedings of the National Academy of Sciences of the United States of America 117:28887–28893.</w:t>
      </w:r>
    </w:p>
    <w:p w14:paraId="1669286E" w14:textId="66907543" w:rsidR="00602FD7" w:rsidRPr="00237845" w:rsidRDefault="00602FD7" w:rsidP="00237845">
      <w:pPr>
        <w:pStyle w:val="ListParagraph"/>
        <w:numPr>
          <w:ilvl w:val="0"/>
          <w:numId w:val="3"/>
        </w:numPr>
        <w:spacing w:line="480" w:lineRule="auto"/>
        <w:rPr>
          <w:ins w:id="636" w:author="Micah Freedman" w:date="2022-03-09T16:24:00Z"/>
          <w:rFonts w:ascii="Arial" w:eastAsia="Times New Roman" w:hAnsi="Arial" w:cs="Arial"/>
        </w:rPr>
      </w:pPr>
      <w:r w:rsidRPr="00237845">
        <w:rPr>
          <w:rFonts w:ascii="Arial" w:eastAsia="Times New Roman" w:hAnsi="Arial" w:cs="Arial"/>
        </w:rPr>
        <w:t xml:space="preserve">Frick, C., and M. Wink. 1995. Uptake and sequestration of ouabain and other cardiac glycosides in </w:t>
      </w:r>
      <w:r w:rsidRPr="00237845">
        <w:rPr>
          <w:rFonts w:ascii="Arial" w:eastAsia="Times New Roman" w:hAnsi="Arial" w:cs="Arial"/>
          <w:i/>
          <w:iCs/>
        </w:rPr>
        <w:t>Danaus plexippus</w:t>
      </w:r>
      <w:r w:rsidRPr="00237845">
        <w:rPr>
          <w:rFonts w:ascii="Arial" w:eastAsia="Times New Roman" w:hAnsi="Arial" w:cs="Arial"/>
        </w:rPr>
        <w:t xml:space="preserve"> (Lepidoptera: Danaidae): Evidence for a carrier-mediated process. Journal of Chemical Ecology 21:557–575.</w:t>
      </w:r>
    </w:p>
    <w:p w14:paraId="4EEF719E" w14:textId="690647FF" w:rsidR="000D6C24" w:rsidRPr="00237845" w:rsidRDefault="000D6C24" w:rsidP="00237845">
      <w:pPr>
        <w:pStyle w:val="ListParagraph"/>
        <w:numPr>
          <w:ilvl w:val="0"/>
          <w:numId w:val="3"/>
        </w:numPr>
        <w:spacing w:line="480" w:lineRule="auto"/>
        <w:rPr>
          <w:rFonts w:ascii="Arial" w:eastAsia="Times New Roman" w:hAnsi="Arial" w:cs="Arial"/>
          <w:rPrChange w:id="637" w:author="Micah Freedman" w:date="2022-03-10T15:49:00Z">
            <w:rPr/>
          </w:rPrChange>
        </w:rPr>
      </w:pPr>
      <w:ins w:id="638" w:author="Micah Freedman" w:date="2022-03-09T16:24:00Z">
        <w:r w:rsidRPr="00237845">
          <w:rPr>
            <w:rFonts w:ascii="Arial" w:eastAsia="Times New Roman" w:hAnsi="Arial" w:cs="Arial"/>
            <w:rPrChange w:id="639" w:author="Micah Freedman" w:date="2022-03-10T15:49:00Z">
              <w:rPr>
                <w:rFonts w:ascii="Times New Roman" w:eastAsia="Times New Roman" w:hAnsi="Times New Roman" w:cs="Times New Roman"/>
              </w:rPr>
            </w:rPrChange>
          </w:rPr>
          <w:t xml:space="preserve">Gardner, D. R., and F. R. Stermitz. 1988. Host plant utilization and iridoid glycoside sequestration by </w:t>
        </w:r>
        <w:r w:rsidRPr="00237845">
          <w:rPr>
            <w:rFonts w:ascii="Arial" w:eastAsia="Times New Roman" w:hAnsi="Arial" w:cs="Arial"/>
            <w:i/>
            <w:iCs/>
            <w:rPrChange w:id="640" w:author="Micah Freedman" w:date="2022-03-10T15:49:00Z">
              <w:rPr>
                <w:rFonts w:ascii="Times New Roman" w:eastAsia="Times New Roman" w:hAnsi="Times New Roman" w:cs="Times New Roman"/>
              </w:rPr>
            </w:rPrChange>
          </w:rPr>
          <w:t>Euphydryas anicia</w:t>
        </w:r>
        <w:r w:rsidRPr="00237845">
          <w:rPr>
            <w:rFonts w:ascii="Arial" w:eastAsia="Times New Roman" w:hAnsi="Arial" w:cs="Arial"/>
            <w:rPrChange w:id="641" w:author="Micah Freedman" w:date="2022-03-10T15:49:00Z">
              <w:rPr>
                <w:rFonts w:ascii="Times New Roman" w:eastAsia="Times New Roman" w:hAnsi="Times New Roman" w:cs="Times New Roman"/>
              </w:rPr>
            </w:rPrChange>
          </w:rPr>
          <w:t xml:space="preserve"> (Lepidoptera: Nymphalidae). Journal of Chemical Ecology 14:2147–2168.</w:t>
        </w:r>
      </w:ins>
    </w:p>
    <w:p w14:paraId="5B40C5AC" w14:textId="3A674FCA" w:rsidR="00602FD7" w:rsidRPr="00237845" w:rsidDel="00523333" w:rsidRDefault="00602FD7">
      <w:pPr>
        <w:pStyle w:val="ListParagraph"/>
        <w:numPr>
          <w:ilvl w:val="0"/>
          <w:numId w:val="3"/>
        </w:numPr>
        <w:spacing w:line="480" w:lineRule="auto"/>
        <w:rPr>
          <w:del w:id="642" w:author="Micah Freedman" w:date="2022-03-09T16:10:00Z"/>
          <w:rFonts w:ascii="Arial" w:eastAsia="Times New Roman" w:hAnsi="Arial" w:cs="Arial"/>
        </w:rPr>
      </w:pPr>
      <w:del w:id="643" w:author="Micah Freedman" w:date="2022-03-09T16:10:00Z">
        <w:r w:rsidRPr="00237845" w:rsidDel="00523333">
          <w:rPr>
            <w:rFonts w:ascii="Arial" w:eastAsia="Times New Roman" w:hAnsi="Arial" w:cs="Arial"/>
          </w:rPr>
          <w:delText>Futuyma, D. J., and A. A. Agrawal. 2009. Macroevolution and the biological diversity of plants and herbivores. Proceedings of the National Academy of Sciences of the United States of America 106:18054–18061.</w:delText>
        </w:r>
      </w:del>
    </w:p>
    <w:p w14:paraId="5EEC3CC9" w14:textId="4B15AA74" w:rsidR="00602FD7" w:rsidRPr="00237845" w:rsidDel="00523333" w:rsidRDefault="00602FD7">
      <w:pPr>
        <w:pStyle w:val="ListParagraph"/>
        <w:numPr>
          <w:ilvl w:val="0"/>
          <w:numId w:val="3"/>
        </w:numPr>
        <w:spacing w:line="480" w:lineRule="auto"/>
        <w:rPr>
          <w:del w:id="644" w:author="Micah Freedman" w:date="2022-03-09T16:10:00Z"/>
          <w:rFonts w:ascii="Arial" w:eastAsia="Times New Roman" w:hAnsi="Arial" w:cs="Arial"/>
        </w:rPr>
      </w:pPr>
      <w:del w:id="645" w:author="Micah Freedman" w:date="2022-03-09T16:10:00Z">
        <w:r w:rsidRPr="00237845" w:rsidDel="00523333">
          <w:rPr>
            <w:rFonts w:ascii="Arial" w:eastAsia="Times New Roman" w:hAnsi="Arial" w:cs="Arial"/>
          </w:rPr>
          <w:delText>Futuyma, D. J., and G. Moreno. 1988. The evolution of ecological specialization. Annual Review of Ecology and Systematics 19:207–233.</w:delText>
        </w:r>
      </w:del>
    </w:p>
    <w:p w14:paraId="27E4DB0A" w14:textId="45667BA3" w:rsidR="00602FD7" w:rsidRPr="00237845" w:rsidDel="00523333" w:rsidRDefault="00602FD7">
      <w:pPr>
        <w:pStyle w:val="ListParagraph"/>
        <w:numPr>
          <w:ilvl w:val="0"/>
          <w:numId w:val="3"/>
        </w:numPr>
        <w:spacing w:line="480" w:lineRule="auto"/>
        <w:rPr>
          <w:del w:id="646" w:author="Micah Freedman" w:date="2022-03-09T16:10:00Z"/>
          <w:rFonts w:ascii="Arial" w:eastAsia="Times New Roman" w:hAnsi="Arial" w:cs="Arial"/>
        </w:rPr>
      </w:pPr>
      <w:del w:id="647" w:author="Micah Freedman" w:date="2022-03-09T16:10:00Z">
        <w:r w:rsidRPr="00237845" w:rsidDel="00523333">
          <w:rPr>
            <w:rFonts w:ascii="Arial" w:eastAsia="Times New Roman" w:hAnsi="Arial" w:cs="Arial"/>
          </w:rPr>
          <w:delText>Gilbert, L. E., and M. C. Singer. 1975. Butterfly ecology. Annual Review of Ecology and Systematics.</w:delText>
        </w:r>
      </w:del>
    </w:p>
    <w:p w14:paraId="2EEE4469" w14:textId="66DB684A" w:rsidR="005E0C21" w:rsidRPr="00237845" w:rsidRDefault="005E0C21"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Glendinning, J. I., and L. P. Brower. 1990. Feeding and breeding responses of five mice species to overwintering aggregations of the monarch butterfly. The Journal of Animal Ecology</w:t>
      </w:r>
      <w:r w:rsidR="004768A1" w:rsidRPr="00237845">
        <w:rPr>
          <w:rFonts w:ascii="Arial" w:eastAsia="Times New Roman" w:hAnsi="Arial" w:cs="Arial"/>
        </w:rPr>
        <w:t xml:space="preserve"> 59:1091-1112.</w:t>
      </w:r>
    </w:p>
    <w:p w14:paraId="11B3D751" w14:textId="4F1C7AD1" w:rsidR="00602FD7" w:rsidRPr="00237845" w:rsidDel="00523333" w:rsidRDefault="00602FD7">
      <w:pPr>
        <w:pStyle w:val="ListParagraph"/>
        <w:numPr>
          <w:ilvl w:val="0"/>
          <w:numId w:val="3"/>
        </w:numPr>
        <w:spacing w:line="480" w:lineRule="auto"/>
        <w:rPr>
          <w:del w:id="648" w:author="Micah Freedman" w:date="2022-03-09T16:11:00Z"/>
          <w:rFonts w:ascii="Arial" w:eastAsia="Times New Roman" w:hAnsi="Arial" w:cs="Arial"/>
        </w:rPr>
      </w:pPr>
      <w:del w:id="649" w:author="Micah Freedman" w:date="2022-03-09T16:11:00Z">
        <w:r w:rsidRPr="00237845" w:rsidDel="00523333">
          <w:rPr>
            <w:rFonts w:ascii="Arial" w:eastAsia="Times New Roman" w:hAnsi="Arial" w:cs="Arial"/>
          </w:rPr>
          <w:delText xml:space="preserve">Gowler, C. D., K. E. Leon, M. D. Hunter, and J. C. de Roode. 2015. Secondary defense chemicals in milkweed reduce parasite infection in monarch butterflies, </w:delText>
        </w:r>
        <w:r w:rsidRPr="00237845" w:rsidDel="00523333">
          <w:rPr>
            <w:rFonts w:ascii="Arial" w:eastAsia="Times New Roman" w:hAnsi="Arial" w:cs="Arial"/>
            <w:i/>
            <w:iCs/>
          </w:rPr>
          <w:delText>Danaus plexippus</w:delText>
        </w:r>
        <w:r w:rsidRPr="00237845" w:rsidDel="00523333">
          <w:rPr>
            <w:rFonts w:ascii="Arial" w:eastAsia="Times New Roman" w:hAnsi="Arial" w:cs="Arial"/>
          </w:rPr>
          <w:delText>. Journal of Chemical Ecology 41:520–523.</w:delText>
        </w:r>
      </w:del>
    </w:p>
    <w:p w14:paraId="3B57F93F" w14:textId="34E5121D" w:rsidR="00602FD7" w:rsidRPr="00237845" w:rsidRDefault="00602FD7" w:rsidP="00237845">
      <w:pPr>
        <w:pStyle w:val="ListParagraph"/>
        <w:numPr>
          <w:ilvl w:val="0"/>
          <w:numId w:val="3"/>
        </w:numPr>
        <w:spacing w:line="480" w:lineRule="auto"/>
        <w:rPr>
          <w:ins w:id="650" w:author="Micah Freedman" w:date="2022-03-10T15:40:00Z"/>
          <w:rFonts w:ascii="Arial" w:eastAsia="Times New Roman" w:hAnsi="Arial" w:cs="Arial"/>
        </w:rPr>
      </w:pPr>
      <w:r w:rsidRPr="00237845">
        <w:rPr>
          <w:rFonts w:ascii="Arial" w:eastAsia="Times New Roman" w:hAnsi="Arial" w:cs="Arial"/>
        </w:rPr>
        <w:t>Groen, S. C., E. R. LaPlante, N. M. Alexandre, A. A. Agrawal, S. Dobler, and N. K. Whiteman. 2017. Multidrug transporters and organic anion transporting polypeptides protect insects against the toxic effects of cardenolides. Insect Biochemistry and Molecular Biology 81:51–61.</w:t>
      </w:r>
    </w:p>
    <w:p w14:paraId="52F4BF72" w14:textId="05BD265B" w:rsidR="00697D59" w:rsidRPr="00237845" w:rsidRDefault="00697D59" w:rsidP="00237845">
      <w:pPr>
        <w:pStyle w:val="ListParagraph"/>
        <w:numPr>
          <w:ilvl w:val="0"/>
          <w:numId w:val="3"/>
        </w:numPr>
        <w:spacing w:line="480" w:lineRule="auto"/>
        <w:rPr>
          <w:rFonts w:ascii="Arial" w:eastAsia="Times New Roman" w:hAnsi="Arial" w:cs="Arial"/>
          <w:rPrChange w:id="651" w:author="Micah Freedman" w:date="2022-03-10T15:49:00Z">
            <w:rPr/>
          </w:rPrChange>
        </w:rPr>
      </w:pPr>
      <w:ins w:id="652" w:author="Micah Freedman" w:date="2022-03-10T15:40:00Z">
        <w:r w:rsidRPr="00237845">
          <w:rPr>
            <w:rFonts w:ascii="Arial" w:eastAsia="Times New Roman" w:hAnsi="Arial" w:cs="Arial"/>
            <w:rPrChange w:id="653" w:author="Micah Freedman" w:date="2022-03-10T15:49:00Z">
              <w:rPr>
                <w:rFonts w:ascii="Times New Roman" w:eastAsia="Times New Roman" w:hAnsi="Times New Roman" w:cs="Times New Roman"/>
              </w:rPr>
            </w:rPrChange>
          </w:rPr>
          <w:t xml:space="preserve">Groen, S. C., and N. K. Whiteman. 2021. Convergent evolution of cardiac-glycoside resistance in predators and parasites of milkweed herbivores. Current Biology </w:t>
        </w:r>
      </w:ins>
      <w:ins w:id="654" w:author="Micah Freedman" w:date="2022-03-10T15:43:00Z">
        <w:r w:rsidRPr="00237845">
          <w:rPr>
            <w:rFonts w:ascii="Arial" w:eastAsia="Times New Roman" w:hAnsi="Arial" w:cs="Arial"/>
            <w:rPrChange w:id="655" w:author="Micah Freedman" w:date="2022-03-10T15:49:00Z">
              <w:rPr>
                <w:rFonts w:ascii="Times New Roman" w:eastAsia="Times New Roman" w:hAnsi="Times New Roman" w:cs="Times New Roman"/>
              </w:rPr>
            </w:rPrChange>
          </w:rPr>
          <w:t>31:</w:t>
        </w:r>
        <w:r w:rsidR="002F0053" w:rsidRPr="00237845">
          <w:rPr>
            <w:rFonts w:ascii="Arial" w:eastAsia="Times New Roman" w:hAnsi="Arial" w:cs="Arial"/>
            <w:rPrChange w:id="656" w:author="Micah Freedman" w:date="2022-03-10T15:49:00Z">
              <w:rPr>
                <w:rFonts w:ascii="Times New Roman" w:eastAsia="Times New Roman" w:hAnsi="Times New Roman" w:cs="Times New Roman"/>
              </w:rPr>
            </w:rPrChange>
          </w:rPr>
          <w:t>R</w:t>
        </w:r>
      </w:ins>
      <w:ins w:id="657" w:author="Micah Freedman" w:date="2022-03-10T15:45:00Z">
        <w:r w:rsidR="002F0053" w:rsidRPr="00237845">
          <w:rPr>
            <w:rFonts w:ascii="Arial" w:eastAsia="Times New Roman" w:hAnsi="Arial" w:cs="Arial"/>
            <w:rPrChange w:id="658" w:author="Micah Freedman" w:date="2022-03-10T15:49:00Z">
              <w:rPr>
                <w:rFonts w:ascii="Times New Roman" w:eastAsia="Times New Roman" w:hAnsi="Times New Roman" w:cs="Times New Roman"/>
              </w:rPr>
            </w:rPrChange>
          </w:rPr>
          <w:t>1465-1466.</w:t>
        </w:r>
      </w:ins>
    </w:p>
    <w:p w14:paraId="3901AFEB" w14:textId="5A677A96" w:rsidR="00602FD7" w:rsidRPr="00237845" w:rsidRDefault="00602FD7" w:rsidP="00237845">
      <w:pPr>
        <w:pStyle w:val="ListParagraph"/>
        <w:numPr>
          <w:ilvl w:val="0"/>
          <w:numId w:val="3"/>
        </w:numPr>
        <w:spacing w:line="480" w:lineRule="auto"/>
        <w:rPr>
          <w:ins w:id="659" w:author="Micah Freedman" w:date="2022-03-10T15:36:00Z"/>
          <w:rFonts w:ascii="Arial" w:eastAsia="Times New Roman" w:hAnsi="Arial" w:cs="Arial"/>
        </w:rPr>
      </w:pPr>
      <w:r w:rsidRPr="00237845">
        <w:rPr>
          <w:rFonts w:ascii="Arial" w:eastAsia="Times New Roman" w:hAnsi="Arial" w:cs="Arial"/>
        </w:rPr>
        <w:t xml:space="preserve">Heckel, D. G. 2014. Insect Detoxification and Sequestration Strategies. Pages 77–114 </w:t>
      </w:r>
      <w:r w:rsidRPr="00237845">
        <w:rPr>
          <w:rFonts w:ascii="Arial" w:eastAsia="Times New Roman" w:hAnsi="Arial" w:cs="Arial"/>
          <w:i/>
          <w:iCs/>
        </w:rPr>
        <w:t>in</w:t>
      </w:r>
      <w:r w:rsidRPr="00237845">
        <w:rPr>
          <w:rFonts w:ascii="Arial" w:eastAsia="Times New Roman" w:hAnsi="Arial" w:cs="Arial"/>
        </w:rPr>
        <w:t xml:space="preserve"> C. Voelckel and G. Jander, eds. Annual Plant Reviews (Vol. 23). John Wiley &amp; Sons, Ltd, Chichester, UK.</w:t>
      </w:r>
    </w:p>
    <w:p w14:paraId="4ED6C606" w14:textId="38644C93" w:rsidR="00697D59" w:rsidRPr="00237845" w:rsidRDefault="00697D59" w:rsidP="00237845">
      <w:pPr>
        <w:pStyle w:val="ListParagraph"/>
        <w:numPr>
          <w:ilvl w:val="0"/>
          <w:numId w:val="3"/>
        </w:numPr>
        <w:spacing w:line="480" w:lineRule="auto"/>
        <w:rPr>
          <w:rFonts w:ascii="Arial" w:eastAsia="Times New Roman" w:hAnsi="Arial" w:cs="Arial"/>
          <w:rPrChange w:id="660" w:author="Micah Freedman" w:date="2022-03-10T15:49:00Z">
            <w:rPr/>
          </w:rPrChange>
        </w:rPr>
      </w:pPr>
      <w:ins w:id="661" w:author="Micah Freedman" w:date="2022-03-10T15:37:00Z">
        <w:r w:rsidRPr="00237845">
          <w:rPr>
            <w:rFonts w:ascii="Arial" w:eastAsia="Times New Roman" w:hAnsi="Arial" w:cs="Arial"/>
            <w:rPrChange w:id="662" w:author="Micah Freedman" w:date="2022-03-10T15:49:00Z">
              <w:rPr>
                <w:rFonts w:ascii="Times New Roman" w:eastAsia="Times New Roman" w:hAnsi="Times New Roman" w:cs="Times New Roman"/>
              </w:rPr>
            </w:rPrChange>
          </w:rPr>
          <w:lastRenderedPageBreak/>
          <w:t>Hermann, S. L., C. Blackledge, N. L. Haan, A. T. Myers, and D. A. Landis. 2019. Predators of monarch butterfly eggs and neonate larvae are more diverse than previously recognised. Scientific Reports 9:14304.</w:t>
        </w:r>
      </w:ins>
    </w:p>
    <w:p w14:paraId="10C68F88"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Hothorn, T., F. Bretz, and P. Westfall. 2008. Simultaneous inference in general parametric models. Biometrical Journal 50:346–363.</w:t>
      </w:r>
    </w:p>
    <w:p w14:paraId="2C7D20F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Hutchinson, D. A., A. Mori, A. H. Savitzky, G. M. Burghardt, X. Wu, J. Meinwald, and F. C. Schroeder. 2007. Dietary sequestration of defensive steroids in nuchal glands of the Asian snake </w:t>
      </w:r>
      <w:r w:rsidRPr="00237845">
        <w:rPr>
          <w:rFonts w:ascii="Arial" w:eastAsia="Times New Roman" w:hAnsi="Arial" w:cs="Arial"/>
          <w:i/>
          <w:iCs/>
        </w:rPr>
        <w:t>Rhabdophis tigrinus</w:t>
      </w:r>
      <w:r w:rsidRPr="00237845">
        <w:rPr>
          <w:rFonts w:ascii="Arial" w:eastAsia="Times New Roman" w:hAnsi="Arial" w:cs="Arial"/>
        </w:rPr>
        <w:t>. Proceedings of the National Academy of Sciences of the United States of America 104:2265–2270.</w:t>
      </w:r>
    </w:p>
    <w:p w14:paraId="57672F7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Jones, P. L., G. Petschenka, L. Flacht, and A. A. Agrawal. 2019. Cardenolide intake, sequestration, and excretion by the monarch butterfly along gradients of plant toxicity and larval ontogeny. Journal of Chemical Ecology 45:264–277.</w:t>
      </w:r>
    </w:p>
    <w:p w14:paraId="2C9428B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Karageorgi, M., S. C. Groen, F. Sumbul, J. N. Pelaez, K. I. Verster, J. M. Aguilar, A. P. Hastings, et al. 2019. Genome editing retraces the evolution of toxin resistance in the monarch butterfly. Nature 574:409-412.</w:t>
      </w:r>
    </w:p>
    <w:p w14:paraId="4AE9E6F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Kingdon, J., B. Agwanda, M. Kinnaird, T. O’Brien, C. Holland, T. Gheysens, M. Boulet-Audet, et al. 2012. A poisonous surprise under the coat of the African crested rat. Proceedings. Biological sciences / The Royal Society 279:675–680.</w:t>
      </w:r>
    </w:p>
    <w:p w14:paraId="0A4D80D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Koch, R. L., W. D. Hutchison, R. C. Venette, and G. E. Heimpel. 2003. Susceptibility of immature monarch butterfly, </w:t>
      </w:r>
      <w:r w:rsidRPr="00237845">
        <w:rPr>
          <w:rFonts w:ascii="Arial" w:eastAsia="Times New Roman" w:hAnsi="Arial" w:cs="Arial"/>
          <w:i/>
          <w:iCs/>
        </w:rPr>
        <w:t>Danaus plexippus</w:t>
      </w:r>
      <w:r w:rsidRPr="00237845">
        <w:rPr>
          <w:rFonts w:ascii="Arial" w:eastAsia="Times New Roman" w:hAnsi="Arial" w:cs="Arial"/>
        </w:rPr>
        <w:t xml:space="preserve"> (Lepidoptera: Nymphalidae: Danainae), to predation by </w:t>
      </w:r>
      <w:r w:rsidRPr="00237845">
        <w:rPr>
          <w:rFonts w:ascii="Arial" w:eastAsia="Times New Roman" w:hAnsi="Arial" w:cs="Arial"/>
          <w:i/>
          <w:iCs/>
        </w:rPr>
        <w:t>Harmonia axyridis</w:t>
      </w:r>
      <w:r w:rsidRPr="00237845">
        <w:rPr>
          <w:rFonts w:ascii="Arial" w:eastAsia="Times New Roman" w:hAnsi="Arial" w:cs="Arial"/>
        </w:rPr>
        <w:t xml:space="preserve"> (Coleoptera: Coccinellidae). Biological Control 28:265–270.</w:t>
      </w:r>
    </w:p>
    <w:p w14:paraId="5A53C6E3"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lastRenderedPageBreak/>
        <w:t>Malcolm, S. B. 1990. Chemical defence in chewing and sucking insect herbivores: Plant-derived cardenolides in the monarch butterfly and oleander aphid. Chemoecology 1:12–21.</w:t>
      </w:r>
    </w:p>
    <w:p w14:paraId="5B01E10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1994. Milkweeds, monarch butterflies and the ecological significance of cardenolides. Chemoecology 5:101–117.</w:t>
      </w:r>
    </w:p>
    <w:p w14:paraId="7223DA2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and L. P. Brower. 1986. Selective oviposition by monarch butterflies (</w:t>
      </w:r>
      <w:r w:rsidRPr="00237845">
        <w:rPr>
          <w:rFonts w:ascii="Arial" w:eastAsia="Times New Roman" w:hAnsi="Arial" w:cs="Arial"/>
          <w:i/>
          <w:iCs/>
        </w:rPr>
        <w:t>Danaus plexippus</w:t>
      </w:r>
      <w:r w:rsidRPr="00237845">
        <w:rPr>
          <w:rFonts w:ascii="Arial" w:eastAsia="Times New Roman" w:hAnsi="Arial" w:cs="Arial"/>
        </w:rPr>
        <w:t xml:space="preserve"> L.) in a mixed stand of </w:t>
      </w:r>
      <w:r w:rsidRPr="00237845">
        <w:rPr>
          <w:rFonts w:ascii="Arial" w:eastAsia="Times New Roman" w:hAnsi="Arial" w:cs="Arial"/>
          <w:i/>
          <w:iCs/>
        </w:rPr>
        <w:t xml:space="preserve">Asclepias curassavica </w:t>
      </w:r>
      <w:r w:rsidRPr="00237845">
        <w:rPr>
          <w:rFonts w:ascii="Arial" w:eastAsia="Times New Roman" w:hAnsi="Arial" w:cs="Arial"/>
        </w:rPr>
        <w:t xml:space="preserve">L. and </w:t>
      </w:r>
      <w:r w:rsidRPr="00237845">
        <w:rPr>
          <w:rFonts w:ascii="Arial" w:eastAsia="Times New Roman" w:hAnsi="Arial" w:cs="Arial"/>
          <w:i/>
          <w:iCs/>
        </w:rPr>
        <w:t>A. incarnata</w:t>
      </w:r>
      <w:r w:rsidRPr="00237845">
        <w:rPr>
          <w:rFonts w:ascii="Arial" w:eastAsia="Times New Roman" w:hAnsi="Arial" w:cs="Arial"/>
        </w:rPr>
        <w:t xml:space="preserve"> L. in south Florida. Journal of the Lepidopterists’ Society 40:255–263.</w:t>
      </w:r>
    </w:p>
    <w:p w14:paraId="64761FD4"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and L. P. Brower. 1989. Evolutionary and ecological implications of cardenolide sequestration in the monarch butterfly. Experientia 45:284-295.</w:t>
      </w:r>
    </w:p>
    <w:p w14:paraId="22AFF17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Malcolm, S. B., B. J. Cockrell, and L. P. Brower. 1989. Cardenolide fingerprint of monarch butterflies reared on common milkweed, </w:t>
      </w:r>
      <w:r w:rsidRPr="00237845">
        <w:rPr>
          <w:rFonts w:ascii="Arial" w:eastAsia="Times New Roman" w:hAnsi="Arial" w:cs="Arial"/>
          <w:i/>
          <w:iCs/>
        </w:rPr>
        <w:t>Asclepias syriaca</w:t>
      </w:r>
      <w:r w:rsidRPr="00237845">
        <w:rPr>
          <w:rFonts w:ascii="Arial" w:eastAsia="Times New Roman" w:hAnsi="Arial" w:cs="Arial"/>
        </w:rPr>
        <w:t xml:space="preserve"> L. Journal of Chemical Ecology 15:819–853.</w:t>
      </w:r>
    </w:p>
    <w:p w14:paraId="208A4F56" w14:textId="650F29D6" w:rsidR="007170CC" w:rsidRPr="00237845" w:rsidRDefault="00602FD7" w:rsidP="00237845">
      <w:pPr>
        <w:pStyle w:val="ListParagraph"/>
        <w:numPr>
          <w:ilvl w:val="0"/>
          <w:numId w:val="3"/>
        </w:numPr>
        <w:spacing w:line="480" w:lineRule="auto"/>
        <w:rPr>
          <w:rFonts w:ascii="Arial" w:eastAsia="Times New Roman" w:hAnsi="Arial" w:cs="Arial"/>
          <w:rPrChange w:id="663" w:author="Micah Freedman" w:date="2022-03-10T15:49:00Z">
            <w:rPr/>
          </w:rPrChange>
        </w:rPr>
      </w:pPr>
      <w:del w:id="664" w:author="Micah Freedman" w:date="2022-03-10T16:26:00Z">
        <w:r w:rsidRPr="00237845" w:rsidDel="009C401A">
          <w:rPr>
            <w:rFonts w:ascii="Arial" w:hAnsi="Arial" w:cs="Arial"/>
          </w:rPr>
          <w:delText>McGruddy, R. A., M. W. F. Howse, J. Haywood, C. J. I. Ward, T. B. Staufer, M. Hayek-Williams, R. J. Toft, et al. 2021. Invasive paper wasps have strong cascading effects on the host plant of monarch butterflies. Ecological Entomology 46:459–469.</w:delText>
        </w:r>
      </w:del>
      <w:ins w:id="665" w:author="Micah Freedman" w:date="2022-03-09T15:50:00Z">
        <w:r w:rsidR="007170CC" w:rsidRPr="00237845">
          <w:rPr>
            <w:rFonts w:ascii="Arial" w:eastAsia="Times New Roman" w:hAnsi="Arial" w:cs="Arial"/>
            <w:rPrChange w:id="666" w:author="Micah Freedman" w:date="2022-03-10T15:49:00Z">
              <w:rPr>
                <w:rFonts w:ascii="Times New Roman" w:eastAsia="Times New Roman" w:hAnsi="Times New Roman" w:cs="Times New Roman"/>
              </w:rPr>
            </w:rPrChange>
          </w:rPr>
          <w:t>McGugan, J. R., G. D. Byrd, A. B. Roland, S. N. Caty, N. Kabir, E. E. Tapia, S. A. Trauger, et al. 2016. Ant and mite diversity drives toxin variation in the little devil poison frog. Journal of Chemical Ecology 42:537–551.</w:t>
        </w:r>
      </w:ins>
    </w:p>
    <w:p w14:paraId="4E469A1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Mebs, D., C. Wunder, W. Pogoda, and S. W. Toennes. 2017. Feeding on toxic prey. The praying mantis (Mantodea) as predator of poisonous butterfly and moth (Lepidoptera) caterpillars. Toxicon 131:16–19.</w:t>
      </w:r>
    </w:p>
    <w:p w14:paraId="0591E70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Nelson, C. J. 1993. A model for cardenolide and cardenolide glycoside storage by the monarch butterfly. Biology and Conservation of the Monarch Butterfly. Natural History Museum of Los Angeles County, Los Angeles.</w:t>
      </w:r>
    </w:p>
    <w:p w14:paraId="1665182C" w14:textId="368C8A36" w:rsidR="007170CC" w:rsidRPr="00237845" w:rsidRDefault="007170CC">
      <w:pPr>
        <w:pStyle w:val="ListParagraph"/>
        <w:numPr>
          <w:ilvl w:val="0"/>
          <w:numId w:val="3"/>
        </w:numPr>
        <w:spacing w:line="480" w:lineRule="auto"/>
        <w:rPr>
          <w:ins w:id="667" w:author="Micah Freedman" w:date="2022-03-09T16:27:00Z"/>
          <w:rFonts w:ascii="Arial" w:eastAsia="Times New Roman" w:hAnsi="Arial" w:cs="Arial"/>
          <w:rPrChange w:id="668" w:author="Micah Freedman" w:date="2022-03-10T15:49:00Z">
            <w:rPr>
              <w:ins w:id="669" w:author="Micah Freedman" w:date="2022-03-09T16:27:00Z"/>
              <w:rFonts w:ascii="Times New Roman" w:eastAsia="Times New Roman" w:hAnsi="Times New Roman" w:cs="Times New Roman"/>
            </w:rPr>
          </w:rPrChange>
        </w:rPr>
        <w:pPrChange w:id="670" w:author="Micah Freedman" w:date="2022-03-10T15:49:00Z">
          <w:pPr>
            <w:pStyle w:val="ListParagraph"/>
            <w:numPr>
              <w:numId w:val="3"/>
            </w:numPr>
            <w:ind w:hanging="360"/>
          </w:pPr>
        </w:pPrChange>
      </w:pPr>
      <w:ins w:id="671" w:author="Micah Freedman" w:date="2022-03-09T15:54:00Z">
        <w:r w:rsidRPr="00237845">
          <w:rPr>
            <w:rFonts w:ascii="Arial" w:eastAsia="Times New Roman" w:hAnsi="Arial" w:cs="Arial"/>
            <w:rPrChange w:id="672" w:author="Micah Freedman" w:date="2022-03-10T15:49:00Z">
              <w:rPr>
                <w:rFonts w:ascii="Times New Roman" w:eastAsia="Times New Roman" w:hAnsi="Times New Roman" w:cs="Times New Roman"/>
              </w:rPr>
            </w:rPrChange>
          </w:rPr>
          <w:lastRenderedPageBreak/>
          <w:t>Nishida, R. 2002. Sequestration of defensive substances from plants by Lepidoptera. Annual Review of Entomology 47:57–92.</w:t>
        </w:r>
      </w:ins>
    </w:p>
    <w:p w14:paraId="489F05AB" w14:textId="0195571F" w:rsidR="007B00CD" w:rsidRPr="00AA4FEF" w:rsidRDefault="007B00CD" w:rsidP="00AA4FEF">
      <w:pPr>
        <w:pStyle w:val="ListParagraph"/>
        <w:numPr>
          <w:ilvl w:val="0"/>
          <w:numId w:val="3"/>
        </w:numPr>
        <w:spacing w:line="480" w:lineRule="auto"/>
        <w:rPr>
          <w:ins w:id="673" w:author="Micah Freedman" w:date="2022-03-09T15:54:00Z"/>
          <w:rFonts w:ascii="Arial" w:eastAsia="Times New Roman" w:hAnsi="Arial" w:cs="Arial"/>
          <w:rPrChange w:id="674" w:author="Micah Freedman" w:date="2022-03-10T15:54:00Z">
            <w:rPr>
              <w:ins w:id="675" w:author="Micah Freedman" w:date="2022-03-09T15:54:00Z"/>
            </w:rPr>
          </w:rPrChange>
        </w:rPr>
      </w:pPr>
      <w:ins w:id="676" w:author="Micah Freedman" w:date="2022-03-09T16:27:00Z">
        <w:r w:rsidRPr="00237845">
          <w:rPr>
            <w:rFonts w:ascii="Arial" w:eastAsia="Times New Roman" w:hAnsi="Arial" w:cs="Arial"/>
            <w:rPrChange w:id="677" w:author="Micah Freedman" w:date="2022-03-10T15:49:00Z">
              <w:rPr>
                <w:rFonts w:ascii="Times New Roman" w:eastAsia="Times New Roman" w:hAnsi="Times New Roman" w:cs="Times New Roman"/>
              </w:rPr>
            </w:rPrChange>
          </w:rPr>
          <w:t xml:space="preserve">Oberhauser, K., D. Elmquist, J. M. Perilla-López, I. Gebhard, L. Lukens, and J. Stireman. 2017. Tachinid Fly (Diptera: Tachinidae) Parasitoids of </w:t>
        </w:r>
        <w:r w:rsidRPr="00237845">
          <w:rPr>
            <w:rFonts w:ascii="Arial" w:eastAsia="Times New Roman" w:hAnsi="Arial" w:cs="Arial"/>
            <w:i/>
            <w:iCs/>
            <w:rPrChange w:id="678" w:author="Micah Freedman" w:date="2022-03-10T15:49:00Z">
              <w:rPr>
                <w:rFonts w:ascii="Times New Roman" w:eastAsia="Times New Roman" w:hAnsi="Times New Roman" w:cs="Times New Roman"/>
              </w:rPr>
            </w:rPrChange>
          </w:rPr>
          <w:t>Danaus plexippus</w:t>
        </w:r>
        <w:r w:rsidRPr="00237845">
          <w:rPr>
            <w:rFonts w:ascii="Arial" w:eastAsia="Times New Roman" w:hAnsi="Arial" w:cs="Arial"/>
            <w:rPrChange w:id="679" w:author="Micah Freedman" w:date="2022-03-10T15:49:00Z">
              <w:rPr>
                <w:rFonts w:ascii="Times New Roman" w:eastAsia="Times New Roman" w:hAnsi="Times New Roman" w:cs="Times New Roman"/>
              </w:rPr>
            </w:rPrChange>
          </w:rPr>
          <w:t xml:space="preserve"> (Lepidoptera: Nymphalidae). Annals of the Entomological Society of America 110:536–543.</w:t>
        </w:r>
      </w:ins>
    </w:p>
    <w:p w14:paraId="4959CC3E" w14:textId="6566089B"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Oksanen, J., F. G. Blanchet, M. Friendly, R. Kindt, P. Legendre, D. McGlinn, P. R. Minchin, et al. 2020. vegan: Community Ecology Package. R package version 2.5-5. 2019.</w:t>
      </w:r>
    </w:p>
    <w:p w14:paraId="14FD3D4B"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Pearse, I. S., and A. L. Hipp. 2009. Phylogenetic and trait similarity to a native species predict herbivory on non-native oaks. Proceedings of the National Academy of Sciences of the United States of America 106:18097–18102.</w:t>
      </w:r>
    </w:p>
    <w:p w14:paraId="522526C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S. Fandrich, N. Sander, V. Wagschal, M. Boppré, and S. Dobler. 2013. Stepwise evolution of resistance to toxic cardenolides via genetic substitutions in the Na+/K+ -ATPase of milkweed butterflies (Lepidoptera: Danaini). Evolution 67:2753–2761.</w:t>
      </w:r>
    </w:p>
    <w:p w14:paraId="764CC96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and A. A. Agrawal. 2015. Milkweed butterfly resistance to plant toxins is linked to sequestration, not coping with a toxic diet. Proceedings. Biological sciences / The Royal Society 282:20151865.</w:t>
      </w:r>
    </w:p>
    <w:p w14:paraId="7AD64D1A"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and A. A. Agrawal. 2016. How herbivores coopt plant defenses: natural selection, specialization, and sequestration. Current Opinion in Insect Science 14:17-24.</w:t>
      </w:r>
    </w:p>
    <w:p w14:paraId="0A58C79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Petschenka, G., C. S. Fei, J. J. Araya, S. Schröder, B. N. Timmermann, and A. A. Agrawal. 2018. Relative selectivity of plant cardenolides for Na+/K+-ATPases from the monarch butterfly and non-resistant insects. Frontiers in Plant Science 9:1424.</w:t>
      </w:r>
    </w:p>
    <w:p w14:paraId="0AECFFE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Pierce, A. A., M. P. Zalucki, M. Bangura, M. Udawatta, M. R. Kronforst, S. Altizer, J. F. Haeger, et al. 2014. Serial founder effects and genetic differentiation during worldwide range expansion of monarch butterflies. Proceedings. Biological sciences / The Royal Society 281.</w:t>
      </w:r>
    </w:p>
    <w:p w14:paraId="412164C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Pierce, A. A., J. C. de Roode, and L. Tao. 2016. Comparative genetics of Na+/K+-ATPase in monarch butterfly populations with varying host plant toxicity. Biological Journal of the Linnean Society 119:194–200.</w:t>
      </w:r>
    </w:p>
    <w:p w14:paraId="39233048" w14:textId="0FEA1AB1" w:rsidR="00602FD7" w:rsidRPr="00881744" w:rsidRDefault="00602FD7" w:rsidP="00881744">
      <w:pPr>
        <w:pStyle w:val="ListParagraph"/>
        <w:numPr>
          <w:ilvl w:val="0"/>
          <w:numId w:val="3"/>
        </w:numPr>
        <w:spacing w:line="480" w:lineRule="auto"/>
        <w:rPr>
          <w:ins w:id="680" w:author="Micah Freedman" w:date="2022-03-11T14:24:00Z"/>
          <w:rFonts w:ascii="Arial" w:eastAsia="Times New Roman" w:hAnsi="Arial" w:cs="Arial"/>
        </w:rPr>
      </w:pPr>
      <w:r w:rsidRPr="00237845">
        <w:rPr>
          <w:rFonts w:ascii="Arial" w:eastAsia="Times New Roman" w:hAnsi="Arial" w:cs="Arial"/>
        </w:rPr>
        <w:t xml:space="preserve">Poulton, E. B. 1914. Mimicry in North American Butterflies: A Reply. Proceedings </w:t>
      </w:r>
      <w:r w:rsidRPr="00881744">
        <w:rPr>
          <w:rFonts w:ascii="Arial" w:eastAsia="Times New Roman" w:hAnsi="Arial" w:cs="Arial"/>
        </w:rPr>
        <w:t>of the Academy of Natural Sciences of Philadelphia 66:161–195.</w:t>
      </w:r>
    </w:p>
    <w:p w14:paraId="230EA902" w14:textId="1563E19E" w:rsidR="00881744" w:rsidRPr="00881744" w:rsidRDefault="00881744" w:rsidP="00D92CDE">
      <w:pPr>
        <w:pStyle w:val="ListParagraph"/>
        <w:numPr>
          <w:ilvl w:val="0"/>
          <w:numId w:val="3"/>
        </w:numPr>
        <w:spacing w:line="480" w:lineRule="auto"/>
        <w:rPr>
          <w:rFonts w:ascii="Arial" w:eastAsia="Times New Roman" w:hAnsi="Arial" w:cs="Arial"/>
          <w:rPrChange w:id="681" w:author="Micah Freedman" w:date="2022-03-11T14:24:00Z">
            <w:rPr/>
          </w:rPrChange>
        </w:rPr>
      </w:pPr>
      <w:ins w:id="682" w:author="Micah Freedman" w:date="2022-03-11T14:24:00Z">
        <w:r w:rsidRPr="00881744">
          <w:rPr>
            <w:rFonts w:ascii="Arial" w:eastAsia="Times New Roman" w:hAnsi="Arial" w:cs="Arial"/>
            <w:rPrChange w:id="683" w:author="Micah Freedman" w:date="2022-03-11T14:24:00Z">
              <w:rPr>
                <w:rFonts w:ascii="Times New Roman" w:eastAsia="Times New Roman" w:hAnsi="Times New Roman" w:cs="Times New Roman"/>
              </w:rPr>
            </w:rPrChange>
          </w:rPr>
          <w:t>Prates, I., A. Paz, J. L. Brown, and A. C. Carnaval. 2019. Links between prey assemblages and poison frog toxins: A landscape ecology approach to assess how biotic interactions affect species phenotypes. Ecology and Evolution 9:14317–14329.</w:t>
        </w:r>
      </w:ins>
    </w:p>
    <w:p w14:paraId="160010C7"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 Core Team (2020). R: A language and environment for statistical computing. R Foundation for Statistical Computing, Vienna, Austria. URL </w:t>
      </w:r>
      <w:r w:rsidR="00C81054" w:rsidRPr="00237845">
        <w:rPr>
          <w:rFonts w:ascii="Arial" w:hAnsi="Arial" w:cs="Arial"/>
          <w:rPrChange w:id="684" w:author="Micah Freedman" w:date="2022-03-10T15:49:00Z">
            <w:rPr/>
          </w:rPrChange>
        </w:rPr>
        <w:fldChar w:fldCharType="begin"/>
      </w:r>
      <w:r w:rsidR="00C81054" w:rsidRPr="00237845">
        <w:rPr>
          <w:rFonts w:ascii="Arial" w:hAnsi="Arial" w:cs="Arial"/>
          <w:rPrChange w:id="685" w:author="Micah Freedman" w:date="2022-03-10T15:49:00Z">
            <w:rPr/>
          </w:rPrChange>
        </w:rPr>
        <w:instrText xml:space="preserve"> HYPERLINK "https://www.R-project.org/" </w:instrText>
      </w:r>
      <w:r w:rsidR="00C81054" w:rsidRPr="00237845">
        <w:rPr>
          <w:rPrChange w:id="686" w:author="Micah Freedman" w:date="2022-03-10T15:49:00Z">
            <w:rPr>
              <w:rStyle w:val="Hyperlink"/>
              <w:rFonts w:ascii="Arial" w:eastAsia="Times New Roman" w:hAnsi="Arial" w:cs="Arial"/>
            </w:rPr>
          </w:rPrChange>
        </w:rPr>
        <w:fldChar w:fldCharType="separate"/>
      </w:r>
      <w:r w:rsidRPr="00237845">
        <w:rPr>
          <w:rStyle w:val="Hyperlink"/>
          <w:rFonts w:ascii="Arial" w:eastAsia="Times New Roman" w:hAnsi="Arial" w:cs="Arial"/>
        </w:rPr>
        <w:t>https://www.R-project.org/</w:t>
      </w:r>
      <w:r w:rsidR="00C81054" w:rsidRPr="00237845">
        <w:rPr>
          <w:rStyle w:val="Hyperlink"/>
          <w:rFonts w:ascii="Arial" w:eastAsia="Times New Roman" w:hAnsi="Arial" w:cs="Arial"/>
        </w:rPr>
        <w:fldChar w:fldCharType="end"/>
      </w:r>
      <w:r w:rsidRPr="00237845">
        <w:rPr>
          <w:rFonts w:ascii="Arial" w:eastAsia="Times New Roman" w:hAnsi="Arial" w:cs="Arial"/>
        </w:rPr>
        <w:t>.</w:t>
      </w:r>
    </w:p>
    <w:p w14:paraId="1B9054DF"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Rafter, J. L., A. A. Agrawal, and E. L. Preisser. 2013. Chinese mantids gut toxic monarch caterpillars: avoidance of prey defence? Ecological Entomology 38:76–82.</w:t>
      </w:r>
    </w:p>
    <w:p w14:paraId="0B14B9CB"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Rasmann, S., and A. A. Agrawal. 2011. Latitudinal patterns in plant defense: evolution of cardenolides, their toxicity and induction following herbivory. Ecology Letters 14:476–483.</w:t>
      </w:r>
    </w:p>
    <w:p w14:paraId="35285EDD"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Rausher, M. D. 1984. Tradeoffs in performance on different hosts: evidence from within-and between-site variation in the beetle </w:t>
      </w:r>
      <w:r w:rsidRPr="00237845">
        <w:rPr>
          <w:rFonts w:ascii="Arial" w:eastAsia="Times New Roman" w:hAnsi="Arial" w:cs="Arial"/>
          <w:i/>
          <w:iCs/>
        </w:rPr>
        <w:t>Deloyala guttata</w:t>
      </w:r>
      <w:r w:rsidRPr="00237845">
        <w:rPr>
          <w:rFonts w:ascii="Arial" w:eastAsia="Times New Roman" w:hAnsi="Arial" w:cs="Arial"/>
        </w:rPr>
        <w:t>. Evolution 38:582–595.</w:t>
      </w:r>
    </w:p>
    <w:p w14:paraId="68CC0E03" w14:textId="59EF60A0" w:rsidR="00602FD7" w:rsidRPr="006801ED" w:rsidRDefault="00602FD7" w:rsidP="006801ED">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Rayor, L. S. 2004. Effects of monarch larval host plant chemistry and body size on </w:t>
      </w:r>
      <w:r w:rsidRPr="006801ED">
        <w:rPr>
          <w:rFonts w:ascii="Arial" w:eastAsia="Times New Roman" w:hAnsi="Arial" w:cs="Arial"/>
          <w:i/>
          <w:iCs/>
        </w:rPr>
        <w:t>Polistes</w:t>
      </w:r>
      <w:r w:rsidRPr="006801ED">
        <w:rPr>
          <w:rFonts w:ascii="Arial" w:eastAsia="Times New Roman" w:hAnsi="Arial" w:cs="Arial"/>
        </w:rPr>
        <w:t xml:space="preserve"> wasp predation. The </w:t>
      </w:r>
      <w:ins w:id="687" w:author="Micah Freedman" w:date="2022-03-10T15:38:00Z">
        <w:r w:rsidR="00697D59" w:rsidRPr="006801ED">
          <w:rPr>
            <w:rFonts w:ascii="Arial" w:eastAsia="Times New Roman" w:hAnsi="Arial" w:cs="Arial"/>
          </w:rPr>
          <w:t>M</w:t>
        </w:r>
      </w:ins>
      <w:del w:id="688" w:author="Micah Freedman" w:date="2022-03-10T15:38:00Z">
        <w:r w:rsidRPr="006801ED" w:rsidDel="00697D59">
          <w:rPr>
            <w:rFonts w:ascii="Arial" w:eastAsia="Times New Roman" w:hAnsi="Arial" w:cs="Arial"/>
          </w:rPr>
          <w:delText>m</w:delText>
        </w:r>
      </w:del>
      <w:r w:rsidRPr="006801ED">
        <w:rPr>
          <w:rFonts w:ascii="Arial" w:eastAsia="Times New Roman" w:hAnsi="Arial" w:cs="Arial"/>
        </w:rPr>
        <w:t xml:space="preserve">onarch </w:t>
      </w:r>
      <w:ins w:id="689" w:author="Micah Freedman" w:date="2022-03-10T15:38:00Z">
        <w:r w:rsidR="00697D59" w:rsidRPr="006801ED">
          <w:rPr>
            <w:rFonts w:ascii="Arial" w:eastAsia="Times New Roman" w:hAnsi="Arial" w:cs="Arial"/>
          </w:rPr>
          <w:t>B</w:t>
        </w:r>
      </w:ins>
      <w:del w:id="690" w:author="Micah Freedman" w:date="2022-03-10T15:38:00Z">
        <w:r w:rsidRPr="006801ED" w:rsidDel="00697D59">
          <w:rPr>
            <w:rFonts w:ascii="Arial" w:eastAsia="Times New Roman" w:hAnsi="Arial" w:cs="Arial"/>
          </w:rPr>
          <w:delText>b</w:delText>
        </w:r>
      </w:del>
      <w:r w:rsidRPr="006801ED">
        <w:rPr>
          <w:rFonts w:ascii="Arial" w:eastAsia="Times New Roman" w:hAnsi="Arial" w:cs="Arial"/>
        </w:rPr>
        <w:t xml:space="preserve">utterfly: Biology and </w:t>
      </w:r>
      <w:ins w:id="691" w:author="Micah Freedman" w:date="2022-03-10T15:38:00Z">
        <w:r w:rsidR="00697D59" w:rsidRPr="006801ED">
          <w:rPr>
            <w:rFonts w:ascii="Arial" w:eastAsia="Times New Roman" w:hAnsi="Arial" w:cs="Arial"/>
          </w:rPr>
          <w:t>C</w:t>
        </w:r>
      </w:ins>
      <w:del w:id="692" w:author="Micah Freedman" w:date="2022-03-10T15:38:00Z">
        <w:r w:rsidRPr="006801ED" w:rsidDel="00697D59">
          <w:rPr>
            <w:rFonts w:ascii="Arial" w:eastAsia="Times New Roman" w:hAnsi="Arial" w:cs="Arial"/>
          </w:rPr>
          <w:delText>c</w:delText>
        </w:r>
      </w:del>
      <w:r w:rsidRPr="006801ED">
        <w:rPr>
          <w:rFonts w:ascii="Arial" w:eastAsia="Times New Roman" w:hAnsi="Arial" w:cs="Arial"/>
        </w:rPr>
        <w:t>onservation. Cornell University Press, Ithaca NY 39–46.</w:t>
      </w:r>
    </w:p>
    <w:p w14:paraId="77427F19" w14:textId="7474C050" w:rsidR="00602FD7" w:rsidRPr="006801ED" w:rsidRDefault="00602FD7" w:rsidP="006801ED">
      <w:pPr>
        <w:pStyle w:val="ListParagraph"/>
        <w:numPr>
          <w:ilvl w:val="0"/>
          <w:numId w:val="3"/>
        </w:numPr>
        <w:spacing w:line="480" w:lineRule="auto"/>
        <w:rPr>
          <w:ins w:id="693" w:author="Micah Freedman" w:date="2022-03-11T13:43:00Z"/>
          <w:rFonts w:ascii="Arial" w:eastAsia="Times New Roman" w:hAnsi="Arial" w:cs="Arial"/>
        </w:rPr>
      </w:pPr>
      <w:r w:rsidRPr="006801ED">
        <w:rPr>
          <w:rFonts w:ascii="Arial" w:eastAsia="Times New Roman" w:hAnsi="Arial" w:cs="Arial"/>
        </w:rPr>
        <w:t>Reichstein, T., J. von Euw, J. A. Parsons, and M. Rothschild. 1968. Heart poisons in the monarch butterfly. Science 161:861–866.</w:t>
      </w:r>
    </w:p>
    <w:p w14:paraId="3E02C429" w14:textId="2A16B82B" w:rsidR="006801ED" w:rsidRPr="006801ED" w:rsidRDefault="006801ED" w:rsidP="006801ED">
      <w:pPr>
        <w:pStyle w:val="ListParagraph"/>
        <w:numPr>
          <w:ilvl w:val="0"/>
          <w:numId w:val="3"/>
        </w:numPr>
        <w:spacing w:line="480" w:lineRule="auto"/>
        <w:rPr>
          <w:rFonts w:ascii="Arial" w:eastAsia="Times New Roman" w:hAnsi="Arial" w:cs="Arial"/>
          <w:rPrChange w:id="694" w:author="Micah Freedman" w:date="2022-03-11T13:43:00Z">
            <w:rPr/>
          </w:rPrChange>
        </w:rPr>
      </w:pPr>
      <w:ins w:id="695" w:author="Micah Freedman" w:date="2022-03-11T13:43:00Z">
        <w:r w:rsidRPr="006801ED">
          <w:rPr>
            <w:rFonts w:ascii="Arial" w:eastAsia="Times New Roman" w:hAnsi="Arial" w:cs="Arial"/>
            <w:rPrChange w:id="696" w:author="Micah Freedman" w:date="2022-03-11T13:43:00Z">
              <w:rPr>
                <w:rFonts w:ascii="Times New Roman" w:eastAsia="Times New Roman" w:hAnsi="Times New Roman" w:cs="Times New Roman"/>
              </w:rPr>
            </w:rPrChange>
          </w:rPr>
          <w:t>Robert, C. A., X. Zhang, R. A. Machado, S. Schirmer, M. Lori, P. Mateo, M. Erb, et al. 2017. Sequestration and activation of plant toxins protect the western corn rootworm from enemies at multiple trophic levels. eLife 6.</w:t>
        </w:r>
      </w:ins>
    </w:p>
    <w:p w14:paraId="4D12E581" w14:textId="03B6AD83" w:rsidR="00602FD7" w:rsidRPr="006801ED" w:rsidDel="009C401A" w:rsidRDefault="00602FD7">
      <w:pPr>
        <w:pStyle w:val="ListParagraph"/>
        <w:numPr>
          <w:ilvl w:val="0"/>
          <w:numId w:val="3"/>
        </w:numPr>
        <w:spacing w:line="480" w:lineRule="auto"/>
        <w:rPr>
          <w:del w:id="697" w:author="Micah Freedman" w:date="2022-03-10T16:25:00Z"/>
          <w:rFonts w:ascii="Arial" w:hAnsi="Arial" w:cs="Arial"/>
        </w:rPr>
      </w:pPr>
      <w:del w:id="698" w:author="Micah Freedman" w:date="2022-03-10T16:25:00Z">
        <w:r w:rsidRPr="006801ED" w:rsidDel="009C401A">
          <w:rPr>
            <w:rFonts w:ascii="Arial" w:hAnsi="Arial" w:cs="Arial"/>
          </w:rPr>
          <w:delText>Ritchie, E. G., and C. N. Johnson. 2009. Predator interactions, mesopredator release and biodiversity conservation. Ecology Letters 12:982–998.</w:delText>
        </w:r>
      </w:del>
    </w:p>
    <w:p w14:paraId="68FB76C7" w14:textId="77777777" w:rsidR="00602FD7" w:rsidRPr="00237845" w:rsidRDefault="00602FD7" w:rsidP="006801ED">
      <w:pPr>
        <w:pStyle w:val="ListParagraph"/>
        <w:numPr>
          <w:ilvl w:val="0"/>
          <w:numId w:val="3"/>
        </w:numPr>
        <w:spacing w:line="480" w:lineRule="auto"/>
        <w:rPr>
          <w:rFonts w:ascii="Arial" w:eastAsia="Times New Roman" w:hAnsi="Arial" w:cs="Arial"/>
        </w:rPr>
      </w:pPr>
      <w:r w:rsidRPr="006801ED">
        <w:rPr>
          <w:rFonts w:ascii="Arial" w:eastAsia="Times New Roman" w:hAnsi="Arial" w:cs="Arial"/>
        </w:rPr>
        <w:t>Roeske, C. N., J. N. Seiber, L. P. Brower, and C. M.</w:t>
      </w:r>
      <w:r w:rsidRPr="00237845">
        <w:rPr>
          <w:rFonts w:ascii="Arial" w:eastAsia="Times New Roman" w:hAnsi="Arial" w:cs="Arial"/>
        </w:rPr>
        <w:t xml:space="preserve"> Moffitt. 1976. Milkweed Cardenolides and Their Comparative Processing by Monarch Butterflies (Danaus plexippus L.). Pages 93–167 </w:t>
      </w:r>
      <w:r w:rsidRPr="00237845">
        <w:rPr>
          <w:rFonts w:ascii="Arial" w:eastAsia="Times New Roman" w:hAnsi="Arial" w:cs="Arial"/>
          <w:i/>
          <w:iCs/>
        </w:rPr>
        <w:t>in</w:t>
      </w:r>
      <w:r w:rsidRPr="00237845">
        <w:rPr>
          <w:rFonts w:ascii="Arial" w:eastAsia="Times New Roman" w:hAnsi="Arial" w:cs="Arial"/>
        </w:rPr>
        <w:t xml:space="preserve"> J. W. Wallace and R. L. Mansell, eds. Biochemical Interaction Between Plants and Insects. Springer US, Boston, MA.</w:t>
      </w:r>
    </w:p>
    <w:p w14:paraId="1208A63C" w14:textId="6B3B4A50" w:rsidR="00602FD7" w:rsidRPr="00237845" w:rsidDel="009C401A" w:rsidRDefault="00602FD7" w:rsidP="00237845">
      <w:pPr>
        <w:pStyle w:val="ListParagraph"/>
        <w:numPr>
          <w:ilvl w:val="0"/>
          <w:numId w:val="3"/>
        </w:numPr>
        <w:spacing w:line="480" w:lineRule="auto"/>
        <w:rPr>
          <w:del w:id="699" w:author="Micah Freedman" w:date="2022-03-10T16:25:00Z"/>
          <w:rFonts w:ascii="Arial" w:eastAsia="Times New Roman" w:hAnsi="Arial" w:cs="Arial"/>
        </w:rPr>
      </w:pPr>
      <w:del w:id="700" w:author="Micah Freedman" w:date="2022-03-10T16:25:00Z">
        <w:r w:rsidRPr="00237845" w:rsidDel="009C401A">
          <w:rPr>
            <w:rFonts w:ascii="Arial" w:eastAsia="Times New Roman" w:hAnsi="Arial" w:cs="Arial"/>
          </w:rPr>
          <w:delText>Rogers, H., J. Hille Ris Lambers, R. Miller, and J. J. Tewksbury. 2012. “Natural experiment” demonstrates top-down control of spiders by birds on a landscape level. PloS One 7:e43446.</w:delText>
        </w:r>
      </w:del>
    </w:p>
    <w:p w14:paraId="70DDFB86" w14:textId="5BF0EC46" w:rsidR="00602FD7" w:rsidRPr="00BE5F7E" w:rsidRDefault="00602FD7" w:rsidP="00BE5F7E">
      <w:pPr>
        <w:pStyle w:val="ListParagraph"/>
        <w:numPr>
          <w:ilvl w:val="0"/>
          <w:numId w:val="3"/>
        </w:numPr>
        <w:spacing w:line="480" w:lineRule="auto"/>
        <w:rPr>
          <w:ins w:id="701" w:author="Micah Freedman" w:date="2022-03-11T14:20:00Z"/>
          <w:rFonts w:ascii="Arial" w:eastAsia="Times New Roman" w:hAnsi="Arial" w:cs="Arial"/>
        </w:rPr>
      </w:pPr>
      <w:r w:rsidRPr="00237845">
        <w:rPr>
          <w:rFonts w:ascii="Arial" w:eastAsia="Times New Roman" w:hAnsi="Arial" w:cs="Arial"/>
        </w:rPr>
        <w:t xml:space="preserve">Santos, J. C., L. A. Coloma, and D. C. Cannatella. 2003. Multiple, recurring origins of aposematism and diet specialization in poison frogs. Proceedings of </w:t>
      </w:r>
      <w:r w:rsidRPr="00BE5F7E">
        <w:rPr>
          <w:rFonts w:ascii="Arial" w:eastAsia="Times New Roman" w:hAnsi="Arial" w:cs="Arial"/>
        </w:rPr>
        <w:t>the National Academy of Sciences of the United States of America 100:12792–12797.</w:t>
      </w:r>
    </w:p>
    <w:p w14:paraId="44A52673" w14:textId="4F0DA94D" w:rsidR="00BE5F7E" w:rsidRPr="00BE5F7E" w:rsidRDefault="00BE5F7E" w:rsidP="00BE5F7E">
      <w:pPr>
        <w:pStyle w:val="ListParagraph"/>
        <w:numPr>
          <w:ilvl w:val="0"/>
          <w:numId w:val="3"/>
        </w:numPr>
        <w:spacing w:line="480" w:lineRule="auto"/>
        <w:rPr>
          <w:rFonts w:ascii="Arial" w:eastAsia="Times New Roman" w:hAnsi="Arial" w:cs="Arial"/>
          <w:rPrChange w:id="702" w:author="Micah Freedman" w:date="2022-03-11T14:20:00Z">
            <w:rPr/>
          </w:rPrChange>
        </w:rPr>
      </w:pPr>
      <w:ins w:id="703" w:author="Micah Freedman" w:date="2022-03-11T14:20:00Z">
        <w:r w:rsidRPr="00BE5F7E">
          <w:rPr>
            <w:rFonts w:ascii="Arial" w:eastAsia="Times New Roman" w:hAnsi="Arial" w:cs="Arial"/>
            <w:rPrChange w:id="704" w:author="Micah Freedman" w:date="2022-03-11T14:20:00Z">
              <w:rPr>
                <w:rFonts w:ascii="Times New Roman" w:eastAsia="Times New Roman" w:hAnsi="Times New Roman" w:cs="Times New Roman"/>
              </w:rPr>
            </w:rPrChange>
          </w:rPr>
          <w:lastRenderedPageBreak/>
          <w:t xml:space="preserve">Saporito, R. A., M. A. Donnelly, P. Jain, H. Martin Garraffo, T. F. Spande, and J. W. Daly. 2007. Spatial and temporal patterns of alkaloid variation in the poison frog </w:t>
        </w:r>
        <w:r w:rsidRPr="00BE5F7E">
          <w:rPr>
            <w:rFonts w:ascii="Arial" w:eastAsia="Times New Roman" w:hAnsi="Arial" w:cs="Arial"/>
            <w:i/>
            <w:iCs/>
            <w:rPrChange w:id="705" w:author="Micah Freedman" w:date="2022-03-11T14:20:00Z">
              <w:rPr>
                <w:rFonts w:ascii="Times New Roman" w:eastAsia="Times New Roman" w:hAnsi="Times New Roman" w:cs="Times New Roman"/>
              </w:rPr>
            </w:rPrChange>
          </w:rPr>
          <w:t>Oophaga pumilio</w:t>
        </w:r>
        <w:r w:rsidRPr="00BE5F7E">
          <w:rPr>
            <w:rFonts w:ascii="Arial" w:eastAsia="Times New Roman" w:hAnsi="Arial" w:cs="Arial"/>
            <w:rPrChange w:id="706" w:author="Micah Freedman" w:date="2022-03-11T14:20:00Z">
              <w:rPr>
                <w:rFonts w:ascii="Times New Roman" w:eastAsia="Times New Roman" w:hAnsi="Times New Roman" w:cs="Times New Roman"/>
              </w:rPr>
            </w:rPrChange>
          </w:rPr>
          <w:t xml:space="preserve"> in Costa Rica and Panama over 30 years. Toxicon 50:757–778.</w:t>
        </w:r>
      </w:ins>
    </w:p>
    <w:p w14:paraId="0F07389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Savidge, J. A. 1987. Extinction of an island forest avifauna by an introduced snake. Ecology 68:660–668.</w:t>
      </w:r>
    </w:p>
    <w:p w14:paraId="2311FA4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Seiber, J. N., P. M. Tuskes, L. P. Brower, and C. J. Nelson. 1980. Pharmacodynamics of some individual milkweed cardenolides fed to larvae of the monarch butterfly (</w:t>
      </w:r>
      <w:r w:rsidRPr="00237845">
        <w:rPr>
          <w:rFonts w:ascii="Arial" w:eastAsia="Times New Roman" w:hAnsi="Arial" w:cs="Arial"/>
          <w:i/>
          <w:iCs/>
        </w:rPr>
        <w:t>Danaus plexippus</w:t>
      </w:r>
      <w:r w:rsidRPr="00237845">
        <w:rPr>
          <w:rFonts w:ascii="Arial" w:eastAsia="Times New Roman" w:hAnsi="Arial" w:cs="Arial"/>
        </w:rPr>
        <w:t xml:space="preserve"> L.). Journal of Chemical Ecology 6:321–339.</w:t>
      </w:r>
    </w:p>
    <w:p w14:paraId="03BC3DD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Seiber, J. N., L. P. Brower, S. M. Lee, M. M. McChesney, H. T. A. Cheung, C. J. Nelson, and T. R. Watson. 1986. Cardenolide connection between overwintering monarch butterflies from Mexico and their larval food plant, </w:t>
      </w:r>
      <w:r w:rsidRPr="00237845">
        <w:rPr>
          <w:rFonts w:ascii="Arial" w:eastAsia="Times New Roman" w:hAnsi="Arial" w:cs="Arial"/>
          <w:i/>
          <w:iCs/>
        </w:rPr>
        <w:t>Asclepias syriaca</w:t>
      </w:r>
      <w:r w:rsidRPr="00237845">
        <w:rPr>
          <w:rFonts w:ascii="Arial" w:eastAsia="Times New Roman" w:hAnsi="Arial" w:cs="Arial"/>
        </w:rPr>
        <w:t>. Journal of Chemical Ecology 12:1157-1170.</w:t>
      </w:r>
    </w:p>
    <w:p w14:paraId="679CD06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Stenoien, C. M., R. A. Meyer, K. R. Nail, M. P. Zalucki, and K. S. Oberhauser. 2019. Does chemistry make a difference? Milkweed butterfly sequestered cardenolides as a defense against parasitoid wasps. Arthropod-Plant Interactions 13:835–852.</w:t>
      </w:r>
    </w:p>
    <w:p w14:paraId="05F39F7E" w14:textId="73D94D81" w:rsidR="00602FD7" w:rsidRPr="00237845" w:rsidDel="00523333" w:rsidRDefault="00602FD7">
      <w:pPr>
        <w:pStyle w:val="ListParagraph"/>
        <w:numPr>
          <w:ilvl w:val="0"/>
          <w:numId w:val="3"/>
        </w:numPr>
        <w:spacing w:line="480" w:lineRule="auto"/>
        <w:rPr>
          <w:del w:id="707" w:author="Micah Freedman" w:date="2022-03-09T16:11:00Z"/>
          <w:rFonts w:ascii="Arial" w:eastAsia="Times New Roman" w:hAnsi="Arial" w:cs="Arial"/>
        </w:rPr>
      </w:pPr>
      <w:del w:id="708" w:author="Micah Freedman" w:date="2022-03-09T16:11:00Z">
        <w:r w:rsidRPr="00237845" w:rsidDel="00523333">
          <w:rPr>
            <w:rFonts w:ascii="Arial" w:eastAsia="Times New Roman" w:hAnsi="Arial" w:cs="Arial"/>
          </w:rPr>
          <w:delText>Sternberg, E. D., T. Lefèvre, J. Li, C. L. F. de Castillejo, H. Li, M. D. Hunter, and J. C. de Roode. 2012. Food plant derived disease tolerance and resistance in a natural butterfly-plant-parasite interactions. Evolution 66:3367–3376.</w:delText>
        </w:r>
      </w:del>
    </w:p>
    <w:p w14:paraId="71ABEC01" w14:textId="5D683F16" w:rsidR="002B5F82" w:rsidRPr="00237845" w:rsidRDefault="002B5F82"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Tao, L., and M. D. Hunter. 2015. Effects of soil nutrients on the sequestration of plant defence chemicals by the specialist insect herbivore, </w:t>
      </w:r>
      <w:r w:rsidRPr="00237845">
        <w:rPr>
          <w:rFonts w:ascii="Arial" w:eastAsia="Times New Roman" w:hAnsi="Arial" w:cs="Arial"/>
          <w:i/>
          <w:iCs/>
        </w:rPr>
        <w:t>Danaus plexippus</w:t>
      </w:r>
      <w:r w:rsidRPr="00237845">
        <w:rPr>
          <w:rFonts w:ascii="Arial" w:eastAsia="Times New Roman" w:hAnsi="Arial" w:cs="Arial"/>
        </w:rPr>
        <w:t>. Ecological Entomology 40:123–132.</w:t>
      </w:r>
    </w:p>
    <w:p w14:paraId="6E3A4E5B" w14:textId="6AC0633C"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Trimen, R. 1887. South African Butterflies: a monograph of the extratropical species. Vols. I-III. London, UK.</w:t>
      </w:r>
    </w:p>
    <w:p w14:paraId="4DDCF1FE" w14:textId="7DE86374" w:rsidR="00602FD7" w:rsidRPr="00237845" w:rsidRDefault="00602FD7" w:rsidP="00237845">
      <w:pPr>
        <w:pStyle w:val="ListParagraph"/>
        <w:numPr>
          <w:ilvl w:val="0"/>
          <w:numId w:val="3"/>
        </w:numPr>
        <w:spacing w:line="480" w:lineRule="auto"/>
        <w:rPr>
          <w:ins w:id="709" w:author="Micah Freedman" w:date="2022-03-09T16:26:00Z"/>
          <w:rFonts w:ascii="Arial" w:eastAsia="Times New Roman" w:hAnsi="Arial" w:cs="Arial"/>
        </w:rPr>
      </w:pPr>
      <w:r w:rsidRPr="00237845">
        <w:rPr>
          <w:rFonts w:ascii="Arial" w:eastAsia="Times New Roman" w:hAnsi="Arial" w:cs="Arial"/>
        </w:rPr>
        <w:lastRenderedPageBreak/>
        <w:t>Vane-Wright, R. I. 1993. The Columbus hypothesis: an explanation for the dramatic 19th century range expansion of the monarch butterfly. Biology and conservation of the monarch butterfly 179.</w:t>
      </w:r>
    </w:p>
    <w:p w14:paraId="573C5778" w14:textId="7C6EA179" w:rsidR="000D6C24" w:rsidRPr="00237845" w:rsidRDefault="000D6C24">
      <w:pPr>
        <w:pStyle w:val="ListParagraph"/>
        <w:numPr>
          <w:ilvl w:val="0"/>
          <w:numId w:val="3"/>
        </w:numPr>
        <w:spacing w:line="480" w:lineRule="auto"/>
        <w:rPr>
          <w:ins w:id="710" w:author="Micah Freedman" w:date="2022-03-10T15:45:00Z"/>
          <w:rFonts w:ascii="Arial" w:eastAsia="Times New Roman" w:hAnsi="Arial" w:cs="Arial"/>
          <w:rPrChange w:id="711" w:author="Micah Freedman" w:date="2022-03-10T15:49:00Z">
            <w:rPr>
              <w:ins w:id="712" w:author="Micah Freedman" w:date="2022-03-10T15:45:00Z"/>
              <w:rFonts w:ascii="Times New Roman" w:eastAsia="Times New Roman" w:hAnsi="Times New Roman" w:cs="Times New Roman"/>
            </w:rPr>
          </w:rPrChange>
        </w:rPr>
        <w:pPrChange w:id="713" w:author="Micah Freedman" w:date="2022-03-10T15:49:00Z">
          <w:pPr>
            <w:pStyle w:val="ListParagraph"/>
            <w:numPr>
              <w:numId w:val="3"/>
            </w:numPr>
            <w:ind w:hanging="360"/>
          </w:pPr>
        </w:pPrChange>
      </w:pPr>
      <w:ins w:id="714" w:author="Micah Freedman" w:date="2022-03-09T16:26:00Z">
        <w:r w:rsidRPr="00237845">
          <w:rPr>
            <w:rFonts w:ascii="Arial" w:eastAsia="Times New Roman" w:hAnsi="Arial" w:cs="Arial"/>
            <w:rPrChange w:id="715" w:author="Micah Freedman" w:date="2022-03-10T15:49:00Z">
              <w:rPr>
                <w:rFonts w:ascii="Times New Roman" w:eastAsia="Times New Roman" w:hAnsi="Times New Roman" w:cs="Times New Roman"/>
              </w:rPr>
            </w:rPrChange>
          </w:rPr>
          <w:t>Von Nickisch-Rosenegk, E., and M. Wink. 1993. Sequestration of pyrrolizidine alkaloids in several arctiid moths (Lepidoptera: Arctiidae). Journal of Chemical Ecology 19:1889–1903.</w:t>
        </w:r>
      </w:ins>
    </w:p>
    <w:p w14:paraId="3B35945F" w14:textId="5C66C375" w:rsidR="002F0053" w:rsidRPr="00237845" w:rsidRDefault="002F0053" w:rsidP="00237845">
      <w:pPr>
        <w:pStyle w:val="ListParagraph"/>
        <w:numPr>
          <w:ilvl w:val="0"/>
          <w:numId w:val="3"/>
        </w:numPr>
        <w:spacing w:line="480" w:lineRule="auto"/>
        <w:rPr>
          <w:rFonts w:ascii="Arial" w:eastAsia="Times New Roman" w:hAnsi="Arial" w:cs="Arial"/>
          <w:rPrChange w:id="716" w:author="Micah Freedman" w:date="2022-03-10T15:49:00Z">
            <w:rPr/>
          </w:rPrChange>
        </w:rPr>
      </w:pPr>
      <w:ins w:id="717" w:author="Micah Freedman" w:date="2022-03-10T15:45:00Z">
        <w:r w:rsidRPr="00237845">
          <w:rPr>
            <w:rFonts w:ascii="Arial" w:eastAsia="Times New Roman" w:hAnsi="Arial" w:cs="Arial"/>
            <w:rPrChange w:id="718" w:author="Micah Freedman" w:date="2022-03-10T15:49:00Z">
              <w:rPr>
                <w:rFonts w:ascii="Times New Roman" w:eastAsia="Times New Roman" w:hAnsi="Times New Roman" w:cs="Times New Roman"/>
              </w:rPr>
            </w:rPrChange>
          </w:rPr>
          <w:t>Weinstein, S. B., and M. Denise Dearing. 2022. Harvest mice (</w:t>
        </w:r>
        <w:r w:rsidRPr="00237845">
          <w:rPr>
            <w:rFonts w:ascii="Arial" w:eastAsia="Times New Roman" w:hAnsi="Arial" w:cs="Arial"/>
            <w:i/>
            <w:iCs/>
            <w:rPrChange w:id="719" w:author="Micah Freedman" w:date="2022-03-10T15:49:00Z">
              <w:rPr>
                <w:rFonts w:ascii="Times New Roman" w:eastAsia="Times New Roman" w:hAnsi="Times New Roman" w:cs="Times New Roman"/>
                <w:i/>
                <w:iCs/>
              </w:rPr>
            </w:rPrChange>
          </w:rPr>
          <w:t>Reithrodontomys megalotis</w:t>
        </w:r>
        <w:r w:rsidRPr="00237845">
          <w:rPr>
            <w:rFonts w:ascii="Arial" w:eastAsia="Times New Roman" w:hAnsi="Arial" w:cs="Arial"/>
            <w:rPrChange w:id="720" w:author="Micah Freedman" w:date="2022-03-10T15:49:00Z">
              <w:rPr>
                <w:rFonts w:ascii="Times New Roman" w:eastAsia="Times New Roman" w:hAnsi="Times New Roman" w:cs="Times New Roman"/>
              </w:rPr>
            </w:rPrChange>
          </w:rPr>
          <w:t>) consume monarch butterflies (</w:t>
        </w:r>
        <w:r w:rsidRPr="00237845">
          <w:rPr>
            <w:rFonts w:ascii="Arial" w:eastAsia="Times New Roman" w:hAnsi="Arial" w:cs="Arial"/>
            <w:i/>
            <w:iCs/>
            <w:rPrChange w:id="721" w:author="Micah Freedman" w:date="2022-03-10T15:49:00Z">
              <w:rPr>
                <w:rFonts w:ascii="Times New Roman" w:eastAsia="Times New Roman" w:hAnsi="Times New Roman" w:cs="Times New Roman"/>
                <w:i/>
                <w:iCs/>
              </w:rPr>
            </w:rPrChange>
          </w:rPr>
          <w:t>Danaus plexippus</w:t>
        </w:r>
        <w:r w:rsidRPr="00237845">
          <w:rPr>
            <w:rFonts w:ascii="Arial" w:eastAsia="Times New Roman" w:hAnsi="Arial" w:cs="Arial"/>
            <w:rPrChange w:id="722" w:author="Micah Freedman" w:date="2022-03-10T15:49:00Z">
              <w:rPr>
                <w:rFonts w:ascii="Times New Roman" w:eastAsia="Times New Roman" w:hAnsi="Times New Roman" w:cs="Times New Roman"/>
              </w:rPr>
            </w:rPrChange>
          </w:rPr>
          <w:t>). Ecology</w:t>
        </w:r>
      </w:ins>
      <w:ins w:id="723" w:author="Micah Freedman" w:date="2022-03-10T15:46:00Z">
        <w:r w:rsidRPr="00237845">
          <w:rPr>
            <w:rFonts w:ascii="Arial" w:eastAsia="Times New Roman" w:hAnsi="Arial" w:cs="Arial"/>
            <w:rPrChange w:id="724" w:author="Micah Freedman" w:date="2022-03-10T15:49:00Z">
              <w:rPr>
                <w:rFonts w:ascii="Times New Roman" w:eastAsia="Times New Roman" w:hAnsi="Times New Roman" w:cs="Times New Roman"/>
              </w:rPr>
            </w:rPrChange>
          </w:rPr>
          <w:t xml:space="preserve"> 103:e3607.</w:t>
        </w:r>
      </w:ins>
    </w:p>
    <w:p w14:paraId="303C7DB5" w14:textId="6FA08BC7" w:rsidR="00602FD7" w:rsidRPr="00237845" w:rsidDel="002F0053" w:rsidRDefault="00602FD7">
      <w:pPr>
        <w:pStyle w:val="ListParagraph"/>
        <w:numPr>
          <w:ilvl w:val="0"/>
          <w:numId w:val="3"/>
        </w:numPr>
        <w:spacing w:line="480" w:lineRule="auto"/>
        <w:rPr>
          <w:del w:id="725" w:author="Micah Freedman" w:date="2022-03-10T15:45:00Z"/>
          <w:rFonts w:ascii="Arial" w:eastAsia="Times New Roman" w:hAnsi="Arial" w:cs="Arial"/>
        </w:rPr>
      </w:pPr>
      <w:del w:id="726" w:author="Micah Freedman" w:date="2022-03-10T15:45:00Z">
        <w:r w:rsidRPr="00237845" w:rsidDel="002F0053">
          <w:rPr>
            <w:rFonts w:ascii="Arial" w:eastAsia="Times New Roman" w:hAnsi="Arial" w:cs="Arial"/>
          </w:rPr>
          <w:delText>Wiens, J. J., R. T. Lapoint, and N. K. Whiteman. 2015. Herbivory increases diversification across insect clades. Nature Communications 6:8370.</w:delText>
        </w:r>
      </w:del>
    </w:p>
    <w:p w14:paraId="472DBE02" w14:textId="43FED066" w:rsidR="00C95DE6" w:rsidRPr="00237845" w:rsidRDefault="00C95DE6"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Woodson, R. E. 1954. The North American species of </w:t>
      </w:r>
      <w:r w:rsidRPr="00237845">
        <w:rPr>
          <w:rFonts w:ascii="Arial" w:eastAsia="Times New Roman" w:hAnsi="Arial" w:cs="Arial"/>
          <w:i/>
          <w:iCs/>
        </w:rPr>
        <w:t xml:space="preserve">Asclepias </w:t>
      </w:r>
      <w:r w:rsidRPr="00237845">
        <w:rPr>
          <w:rFonts w:ascii="Arial" w:eastAsia="Times New Roman" w:hAnsi="Arial" w:cs="Arial"/>
        </w:rPr>
        <w:t>L. Annals of the Missouri Botanical Garden 41:1–211.</w:t>
      </w:r>
    </w:p>
    <w:p w14:paraId="1BAF59D4" w14:textId="07C2A704"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Xerces Society for Invertebrate Conservation. 2018. Milkweeds: A conservation practitioner’s guide. https://www.xerces.org/sites/default/files/2018-05/17-031_02_XercesSoc_Milkweeds-Conservation-Guide_web.pdf.</w:t>
      </w:r>
    </w:p>
    <w:p w14:paraId="10CE0E15" w14:textId="0013D381" w:rsidR="007170CC" w:rsidRPr="00237845" w:rsidRDefault="007170CC">
      <w:pPr>
        <w:pStyle w:val="ListParagraph"/>
        <w:numPr>
          <w:ilvl w:val="0"/>
          <w:numId w:val="3"/>
        </w:numPr>
        <w:spacing w:line="480" w:lineRule="auto"/>
        <w:rPr>
          <w:ins w:id="727" w:author="Micah Freedman" w:date="2022-03-09T16:24:00Z"/>
          <w:rFonts w:ascii="Arial" w:eastAsia="Times New Roman" w:hAnsi="Arial" w:cs="Arial"/>
          <w:rPrChange w:id="728" w:author="Micah Freedman" w:date="2022-03-10T15:49:00Z">
            <w:rPr>
              <w:ins w:id="729" w:author="Micah Freedman" w:date="2022-03-09T16:24:00Z"/>
              <w:rFonts w:ascii="Times New Roman" w:eastAsia="Times New Roman" w:hAnsi="Times New Roman" w:cs="Times New Roman"/>
            </w:rPr>
          </w:rPrChange>
        </w:rPr>
        <w:pPrChange w:id="730" w:author="Micah Freedman" w:date="2022-03-10T15:49:00Z">
          <w:pPr>
            <w:pStyle w:val="ListParagraph"/>
            <w:numPr>
              <w:numId w:val="3"/>
            </w:numPr>
            <w:ind w:hanging="360"/>
          </w:pPr>
        </w:pPrChange>
      </w:pPr>
      <w:ins w:id="731" w:author="Micah Freedman" w:date="2022-03-09T15:51:00Z">
        <w:r w:rsidRPr="00237845">
          <w:rPr>
            <w:rFonts w:ascii="Arial" w:eastAsia="Times New Roman" w:hAnsi="Arial" w:cs="Arial"/>
            <w:rPrChange w:id="732" w:author="Micah Freedman" w:date="2022-03-10T15:49:00Z">
              <w:rPr>
                <w:rFonts w:ascii="Times New Roman" w:eastAsia="Times New Roman" w:hAnsi="Times New Roman" w:cs="Times New Roman"/>
              </w:rPr>
            </w:rPrChange>
          </w:rPr>
          <w:t>Yoshida, T., R. Ujiie, A. H. Savitzky, T. Jono, T. Inoue, N. Yoshinaga, S. Aburaya, et al. 2020. Dramatic dietary shift maintains sequestered toxins in chemically defended snakes. Proceedings of the National Academy of Sciences 177:5964-5969.</w:t>
        </w:r>
      </w:ins>
    </w:p>
    <w:p w14:paraId="13A59A23" w14:textId="68FA989A" w:rsidR="000D6C24" w:rsidRPr="00237845" w:rsidRDefault="000D6C24" w:rsidP="00237845">
      <w:pPr>
        <w:pStyle w:val="ListParagraph"/>
        <w:numPr>
          <w:ilvl w:val="0"/>
          <w:numId w:val="3"/>
        </w:numPr>
        <w:spacing w:line="480" w:lineRule="auto"/>
        <w:rPr>
          <w:ins w:id="733" w:author="Micah Freedman" w:date="2022-03-09T15:50:00Z"/>
          <w:rFonts w:ascii="Arial" w:eastAsia="Times New Roman" w:hAnsi="Arial" w:cs="Arial"/>
          <w:rPrChange w:id="734" w:author="Micah Freedman" w:date="2022-03-10T15:49:00Z">
            <w:rPr>
              <w:ins w:id="735" w:author="Micah Freedman" w:date="2022-03-09T15:50:00Z"/>
            </w:rPr>
          </w:rPrChange>
        </w:rPr>
      </w:pPr>
      <w:ins w:id="736" w:author="Micah Freedman" w:date="2022-03-09T16:24:00Z">
        <w:r w:rsidRPr="00237845">
          <w:rPr>
            <w:rFonts w:ascii="Arial" w:eastAsia="Times New Roman" w:hAnsi="Arial" w:cs="Arial"/>
            <w:rPrChange w:id="737" w:author="Micah Freedman" w:date="2022-03-10T15:49:00Z">
              <w:rPr>
                <w:rFonts w:ascii="Times New Roman" w:eastAsia="Times New Roman" w:hAnsi="Times New Roman" w:cs="Times New Roman"/>
              </w:rPr>
            </w:rPrChange>
          </w:rPr>
          <w:t xml:space="preserve">Zagrobelny, M., and B. L. Møller. 2011. Cyanogenic glucosides in the biological warfare between plants and insects: The Burnet moth-Birdsfoot trefoil model system. Phytochemistry </w:t>
        </w:r>
      </w:ins>
      <w:ins w:id="738" w:author="Micah Freedman" w:date="2022-03-09T16:25:00Z">
        <w:r w:rsidRPr="00237845">
          <w:rPr>
            <w:rFonts w:ascii="Arial" w:eastAsia="Times New Roman" w:hAnsi="Arial" w:cs="Arial"/>
            <w:rPrChange w:id="739" w:author="Micah Freedman" w:date="2022-03-10T15:49:00Z">
              <w:rPr>
                <w:rFonts w:ascii="Times New Roman" w:eastAsia="Times New Roman" w:hAnsi="Times New Roman" w:cs="Times New Roman"/>
              </w:rPr>
            </w:rPrChange>
          </w:rPr>
          <w:t>72:1585-1592.</w:t>
        </w:r>
      </w:ins>
    </w:p>
    <w:p w14:paraId="3115E206" w14:textId="661A0F69"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Zalucki, M. P., and A. R. Clarke. 2004. Monarchs across the Pacific: the Columbus hypothesis revisited. Biological Journal of the Linnean Society 82:111–121.</w:t>
      </w:r>
    </w:p>
    <w:p w14:paraId="2F8CC90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Zehnder, C. B., and M. D. Hunter. 2007. Interspecific variation within the genus </w:t>
      </w:r>
      <w:r w:rsidRPr="00237845">
        <w:rPr>
          <w:rFonts w:ascii="Arial" w:eastAsia="Times New Roman" w:hAnsi="Arial" w:cs="Arial"/>
          <w:i/>
          <w:iCs/>
        </w:rPr>
        <w:t>Asclepias</w:t>
      </w:r>
      <w:r w:rsidRPr="00237845">
        <w:rPr>
          <w:rFonts w:ascii="Arial" w:eastAsia="Times New Roman" w:hAnsi="Arial" w:cs="Arial"/>
        </w:rPr>
        <w:t xml:space="preserve"> in response to herbivory by a phloem-feeding insect herbivore. Journal of Chemical Ecology 33:2044–2053.</w:t>
      </w:r>
    </w:p>
    <w:p w14:paraId="470840D8" w14:textId="77777777" w:rsidR="00602FD7" w:rsidRPr="006801ED" w:rsidDel="00E71762" w:rsidRDefault="00602FD7" w:rsidP="00237845">
      <w:pPr>
        <w:pStyle w:val="ListParagraph"/>
        <w:numPr>
          <w:ilvl w:val="0"/>
          <w:numId w:val="3"/>
        </w:numPr>
        <w:spacing w:line="480" w:lineRule="auto"/>
        <w:rPr>
          <w:del w:id="740" w:author="Micah Freedman" w:date="2022-03-11T14:55:00Z"/>
          <w:rFonts w:ascii="Arial" w:eastAsia="Times New Roman" w:hAnsi="Arial" w:cs="Arial"/>
        </w:rPr>
      </w:pPr>
      <w:r w:rsidRPr="00237845">
        <w:rPr>
          <w:rFonts w:ascii="Arial" w:eastAsia="Times New Roman" w:hAnsi="Arial" w:cs="Arial"/>
        </w:rPr>
        <w:t xml:space="preserve">Zhan, S., W. Zhang, K. Niitepõld, J. Hsu, J. F. Haeger, M. P. Zalucki, S. Altizer, </w:t>
      </w:r>
      <w:r w:rsidRPr="006801ED">
        <w:rPr>
          <w:rFonts w:ascii="Arial" w:eastAsia="Times New Roman" w:hAnsi="Arial" w:cs="Arial"/>
        </w:rPr>
        <w:t>et al. 2014. The genetics of monarch butterfly migration and warning colouration. Nature 514:317–321.</w:t>
      </w:r>
    </w:p>
    <w:p w14:paraId="22AC869F" w14:textId="4A610BF3" w:rsidR="00602FD7" w:rsidRPr="00E71762" w:rsidDel="006801ED" w:rsidRDefault="00602FD7">
      <w:pPr>
        <w:pStyle w:val="ListParagraph"/>
        <w:numPr>
          <w:ilvl w:val="0"/>
          <w:numId w:val="3"/>
        </w:numPr>
        <w:spacing w:line="480" w:lineRule="auto"/>
        <w:rPr>
          <w:del w:id="741" w:author="Micah Freedman" w:date="2022-03-11T13:44:00Z"/>
          <w:rFonts w:ascii="Arial" w:eastAsia="Times New Roman" w:hAnsi="Arial" w:cs="Arial"/>
          <w:rPrChange w:id="742" w:author="Micah Freedman" w:date="2022-03-11T14:55:00Z">
            <w:rPr>
              <w:del w:id="743" w:author="Micah Freedman" w:date="2022-03-11T13:44:00Z"/>
            </w:rPr>
          </w:rPrChange>
        </w:rPr>
      </w:pPr>
      <w:del w:id="744" w:author="Micah Freedman" w:date="2022-03-11T14:55:00Z">
        <w:r w:rsidRPr="00E71762" w:rsidDel="00E71762">
          <w:rPr>
            <w:rFonts w:ascii="Arial" w:eastAsia="Times New Roman" w:hAnsi="Arial" w:cs="Arial"/>
            <w:rPrChange w:id="745" w:author="Micah Freedman" w:date="2022-03-11T14:55:00Z">
              <w:rPr/>
            </w:rPrChange>
          </w:rPr>
          <w:delText>Zhen, Y., M. L. Aardema, E. M. Medina, M. Schumer, and P. Andolfatto. 2012. Parallel molecular evolution in an herbivore community. Science 337:1634–1637.</w:delText>
        </w:r>
      </w:del>
    </w:p>
    <w:p w14:paraId="58BD4BF1" w14:textId="77777777" w:rsidR="006801ED" w:rsidRPr="006801ED" w:rsidRDefault="006801ED" w:rsidP="00E71762">
      <w:pPr>
        <w:pStyle w:val="ListParagraph"/>
        <w:numPr>
          <w:ilvl w:val="0"/>
          <w:numId w:val="3"/>
        </w:numPr>
        <w:spacing w:line="480" w:lineRule="auto"/>
        <w:rPr>
          <w:ins w:id="746" w:author="Micah Freedman" w:date="2022-03-11T13:44:00Z"/>
        </w:rPr>
      </w:pPr>
    </w:p>
    <w:p w14:paraId="4FB547AB" w14:textId="7D6037F1" w:rsidR="00602FD7" w:rsidRPr="006801ED" w:rsidDel="00237845" w:rsidRDefault="00602FD7">
      <w:pPr>
        <w:pStyle w:val="ListParagraph"/>
        <w:numPr>
          <w:ilvl w:val="0"/>
          <w:numId w:val="3"/>
        </w:numPr>
        <w:spacing w:line="480" w:lineRule="auto"/>
        <w:ind w:left="0"/>
        <w:rPr>
          <w:del w:id="747" w:author="Micah Freedman" w:date="2022-03-10T15:49:00Z"/>
          <w:rFonts w:ascii="Arial" w:eastAsia="Times New Roman" w:hAnsi="Arial" w:cs="Arial"/>
          <w:rPrChange w:id="748" w:author="Micah Freedman" w:date="2022-03-11T13:44:00Z">
            <w:rPr>
              <w:del w:id="749" w:author="Micah Freedman" w:date="2022-03-10T15:49:00Z"/>
            </w:rPr>
          </w:rPrChange>
        </w:rPr>
        <w:pPrChange w:id="750" w:author="Micah Freedman" w:date="2022-03-11T13:44:00Z">
          <w:pPr>
            <w:pStyle w:val="ListParagraph"/>
            <w:numPr>
              <w:numId w:val="3"/>
            </w:numPr>
            <w:spacing w:line="480" w:lineRule="auto"/>
            <w:ind w:hanging="360"/>
          </w:pPr>
        </w:pPrChange>
      </w:pPr>
      <w:r w:rsidRPr="006801ED">
        <w:rPr>
          <w:rFonts w:ascii="Arial" w:eastAsia="Times New Roman" w:hAnsi="Arial" w:cs="Arial"/>
          <w:rPrChange w:id="751" w:author="Micah Freedman" w:date="2022-03-11T13:44:00Z">
            <w:rPr/>
          </w:rPrChange>
        </w:rPr>
        <w:t>Züst, T., G. Petschenka, A. P. Hastings, and A. A. Agrawal. 201</w:t>
      </w:r>
      <w:r w:rsidR="000E1F37" w:rsidRPr="006801ED">
        <w:rPr>
          <w:rFonts w:ascii="Arial" w:eastAsia="Times New Roman" w:hAnsi="Arial" w:cs="Arial"/>
          <w:rPrChange w:id="752" w:author="Micah Freedman" w:date="2022-03-11T13:44:00Z">
            <w:rPr/>
          </w:rPrChange>
        </w:rPr>
        <w:t>9</w:t>
      </w:r>
      <w:r w:rsidRPr="006801ED">
        <w:rPr>
          <w:rFonts w:ascii="Arial" w:eastAsia="Times New Roman" w:hAnsi="Arial" w:cs="Arial"/>
          <w:rPrChange w:id="753" w:author="Micah Freedman" w:date="2022-03-11T13:44:00Z">
            <w:rPr/>
          </w:rPrChange>
        </w:rPr>
        <w:t xml:space="preserve">. Toxicity of milkweed leaves and latex: Chromatographic quantification versus biological activity of cardenolides in 16 </w:t>
      </w:r>
      <w:r w:rsidRPr="006801ED">
        <w:rPr>
          <w:rFonts w:ascii="Arial" w:eastAsia="Times New Roman" w:hAnsi="Arial" w:cs="Arial"/>
          <w:i/>
          <w:iCs/>
          <w:rPrChange w:id="754" w:author="Micah Freedman" w:date="2022-03-11T13:44:00Z">
            <w:rPr>
              <w:i/>
              <w:iCs/>
            </w:rPr>
          </w:rPrChange>
        </w:rPr>
        <w:t>Asclepias</w:t>
      </w:r>
      <w:r w:rsidRPr="006801ED">
        <w:rPr>
          <w:rFonts w:ascii="Arial" w:eastAsia="Times New Roman" w:hAnsi="Arial" w:cs="Arial"/>
          <w:rPrChange w:id="755" w:author="Micah Freedman" w:date="2022-03-11T13:44:00Z">
            <w:rPr/>
          </w:rPrChange>
        </w:rPr>
        <w:t xml:space="preserve"> species. Journal of Chemical Ecology 45:50–60.</w:t>
      </w:r>
    </w:p>
    <w:p w14:paraId="788B5704" w14:textId="77777777" w:rsidR="00602FD7" w:rsidDel="00237845" w:rsidRDefault="00602FD7">
      <w:pPr>
        <w:pStyle w:val="ListParagraph"/>
        <w:rPr>
          <w:del w:id="756" w:author="Micah Freedman" w:date="2022-03-10T15:49:00Z"/>
        </w:rPr>
        <w:pPrChange w:id="757" w:author="Micah Freedman" w:date="2022-03-11T13:44:00Z">
          <w:pPr>
            <w:spacing w:line="480" w:lineRule="auto"/>
          </w:pPr>
        </w:pPrChange>
      </w:pPr>
    </w:p>
    <w:p w14:paraId="5DDE1C4C" w14:textId="77777777" w:rsidR="00602FD7" w:rsidRPr="00602FD7" w:rsidDel="00237845" w:rsidRDefault="00602FD7">
      <w:pPr>
        <w:pStyle w:val="ListParagraph"/>
        <w:rPr>
          <w:del w:id="758" w:author="Micah Freedman" w:date="2022-03-10T15:49:00Z"/>
          <w:b/>
          <w:bCs/>
        </w:rPr>
        <w:pPrChange w:id="759" w:author="Micah Freedman" w:date="2022-03-11T13:44:00Z">
          <w:pPr>
            <w:spacing w:line="480" w:lineRule="auto"/>
            <w:jc w:val="center"/>
          </w:pPr>
        </w:pPrChange>
      </w:pPr>
    </w:p>
    <w:p w14:paraId="2FC03D63" w14:textId="35D34CA0" w:rsidR="009C5D9A" w:rsidRPr="006801ED" w:rsidDel="00012CA6" w:rsidRDefault="009C5D9A" w:rsidP="00012CA6">
      <w:pPr>
        <w:pStyle w:val="ListParagraph"/>
        <w:spacing w:line="480" w:lineRule="auto"/>
        <w:rPr>
          <w:del w:id="760" w:author="Micah Freedman" w:date="2022-03-22T12:21:00Z"/>
        </w:rPr>
        <w:pPrChange w:id="761" w:author="Micah Freedman" w:date="2022-03-22T12:21:00Z">
          <w:pPr>
            <w:spacing w:line="480" w:lineRule="auto"/>
          </w:pPr>
        </w:pPrChange>
      </w:pPr>
      <w:del w:id="762" w:author="Micah Freedman" w:date="2022-03-22T12:21:00Z">
        <w:r w:rsidRPr="006801ED" w:rsidDel="00012CA6">
          <w:br w:type="page"/>
        </w:r>
      </w:del>
    </w:p>
    <w:p w14:paraId="669244BB" w14:textId="4BC7CDDD" w:rsidR="0064138B" w:rsidRPr="00012CA6" w:rsidDel="00012CA6" w:rsidRDefault="00012CA6" w:rsidP="00012CA6">
      <w:pPr>
        <w:pStyle w:val="ListParagraph"/>
        <w:spacing w:line="480" w:lineRule="auto"/>
        <w:rPr>
          <w:del w:id="763" w:author="Micah Freedman" w:date="2022-03-22T12:23:00Z"/>
          <w:rFonts w:ascii="Arial" w:hAnsi="Arial" w:cs="Arial"/>
          <w:rPrChange w:id="764" w:author="Micah Freedman" w:date="2022-03-22T12:21:00Z">
            <w:rPr>
              <w:del w:id="765" w:author="Micah Freedman" w:date="2022-03-22T12:23:00Z"/>
            </w:rPr>
          </w:rPrChange>
        </w:rPr>
        <w:pPrChange w:id="766" w:author="Micah Freedman" w:date="2022-03-22T12:21:00Z">
          <w:pPr>
            <w:spacing w:line="480" w:lineRule="auto"/>
            <w:jc w:val="both"/>
          </w:pPr>
        </w:pPrChange>
      </w:pPr>
      <w:del w:id="767" w:author="Micah Freedman" w:date="2022-03-22T12:21:00Z">
        <w:r w:rsidDel="00012CA6">
          <w:rPr>
            <w:noProof/>
          </w:rPr>
          <mc:AlternateContent>
            <mc:Choice Requires="wpg">
              <w:drawing>
                <wp:anchor distT="0" distB="0" distL="114300" distR="114300" simplePos="0" relativeHeight="251660288" behindDoc="0" locked="0" layoutInCell="1" allowOverlap="1" wp14:anchorId="43754B76" wp14:editId="5B2596E6">
                  <wp:simplePos x="0" y="0"/>
                  <wp:positionH relativeFrom="column">
                    <wp:posOffset>-13063</wp:posOffset>
                  </wp:positionH>
                  <wp:positionV relativeFrom="paragraph">
                    <wp:posOffset>0</wp:posOffset>
                  </wp:positionV>
                  <wp:extent cx="5956663" cy="8569234"/>
                  <wp:effectExtent l="0" t="0" r="0" b="16510"/>
                  <wp:wrapNone/>
                  <wp:docPr id="14" name="Group 14"/>
                  <wp:cNvGraphicFramePr/>
                  <a:graphic xmlns:a="http://schemas.openxmlformats.org/drawingml/2006/main">
                    <a:graphicData uri="http://schemas.microsoft.com/office/word/2010/wordprocessingGroup">
                      <wpg:wgp>
                        <wpg:cNvGrpSpPr/>
                        <wpg:grpSpPr>
                          <a:xfrm>
                            <a:off x="0" y="0"/>
                            <a:ext cx="5956663" cy="8569234"/>
                            <a:chOff x="0" y="0"/>
                            <a:chExt cx="5956663" cy="8569234"/>
                          </a:xfrm>
                        </wpg:grpSpPr>
                        <wps:wsp>
                          <wps:cNvPr id="2" name="Text Box 2"/>
                          <wps:cNvSpPr txBox="1"/>
                          <wps:spPr>
                            <a:xfrm>
                              <a:off x="0" y="6792686"/>
                              <a:ext cx="5943600" cy="1776548"/>
                            </a:xfrm>
                            <a:prstGeom prst="rect">
                              <a:avLst/>
                            </a:prstGeom>
                            <a:solidFill>
                              <a:schemeClr val="lt1"/>
                            </a:solidFill>
                            <a:ln w="6350">
                              <a:solidFill>
                                <a:prstClr val="black"/>
                              </a:solidFill>
                            </a:ln>
                          </wps:spPr>
                          <wps:txbx>
                            <w:txbxContent>
                              <w:p w14:paraId="70D5552E" w14:textId="555A3E65" w:rsidR="000805BE" w:rsidRPr="00176D53" w:rsidRDefault="000805BE" w:rsidP="000805BE">
                                <w:pPr>
                                  <w:jc w:val="both"/>
                                  <w:rPr>
                                    <w:ins w:id="768" w:author="Micah Freedman" w:date="2022-03-22T11:41:00Z"/>
                                    <w:rFonts w:ascii="Arial" w:hAnsi="Arial" w:cs="Arial"/>
                                  </w:rPr>
                                </w:pPr>
                                <w:ins w:id="769" w:author="Micah Freedman" w:date="2022-03-22T11:41:00Z">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w:t>
                                  </w:r>
                                  <w:proofErr w:type="gramStart"/>
                                  <w:r w:rsidRPr="00176D53">
                                    <w:rPr>
                                      <w:rFonts w:ascii="Arial" w:hAnsi="Arial" w:cs="Arial"/>
                                    </w:rPr>
                                    <w:t>calibrated</w:t>
                                  </w:r>
                                  <w:proofErr w:type="gramEnd"/>
                                  <w:r>
                                    <w:rPr>
                                      <w:rFonts w:ascii="Arial" w:hAnsi="Arial" w:cs="Arial"/>
                                    </w:rPr>
                                    <w:t xml:space="preserve"> and that ENA and CA samples are shown as part of a single North American population</w:t>
                                  </w:r>
                                </w:ins>
                                <w:ins w:id="770" w:author="Micah Freedman" w:date="2022-03-22T11:42:00Z">
                                  <w:r>
                                    <w:rPr>
                                      <w:rFonts w:ascii="Arial" w:hAnsi="Arial" w:cs="Arial"/>
                                    </w:rPr>
                                    <w:t xml:space="preserve"> but are treated as separate populations with distinct host plant assemblages.</w:t>
                                  </w:r>
                                </w:ins>
                                <w:ins w:id="771" w:author="Micah Freedman" w:date="2022-03-22T11:41:00Z">
                                  <w:r w:rsidRPr="00176D53">
                                    <w:rPr>
                                      <w:rFonts w:ascii="Arial" w:hAnsi="Arial" w:cs="Arial"/>
                                    </w:rPr>
                                    <w:t xml:space="preserve"> </w:t>
                                  </w:r>
                                </w:ins>
                              </w:p>
                              <w:p w14:paraId="066581B3" w14:textId="77777777" w:rsidR="0064138B" w:rsidRPr="00176D53" w:rsidRDefault="0064138B" w:rsidP="00117ADE">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1" name="Picture 21"/>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3063" y="3344091"/>
                              <a:ext cx="5943600" cy="3343275"/>
                            </a:xfrm>
                            <a:prstGeom prst="rect">
                              <a:avLst/>
                            </a:prstGeom>
                          </pic:spPr>
                        </pic:pic>
                        <pic:pic xmlns:pic="http://schemas.openxmlformats.org/drawingml/2006/picture">
                          <pic:nvPicPr>
                            <pic:cNvPr id="20" name="Picture 20"/>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063" y="0"/>
                              <a:ext cx="5943600" cy="3343275"/>
                            </a:xfrm>
                            <a:prstGeom prst="rect">
                              <a:avLst/>
                            </a:prstGeom>
                          </pic:spPr>
                        </pic:pic>
                      </wpg:wgp>
                    </a:graphicData>
                  </a:graphic>
                </wp:anchor>
              </w:drawing>
            </mc:Choice>
            <mc:Fallback>
              <w:pict>
                <v:group w14:anchorId="43754B76" id="Group 14" o:spid="_x0000_s1042" style="position:absolute;left:0;text-align:left;margin-left:-1.05pt;margin-top:0;width:469.05pt;height:674.75pt;z-index:251660288" coordsize="59566,856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sAQwABAQEB&#13;&#10;AQECAQECAgICAgIDAgICAgMEAwMDAwMEBQQEBAQEBAUFBQUFBQUFBgYGBgYGBwcHBwcICAgICAgI&#13;&#10;CAgI/9sAQwEBAQECAgIDAgIDCAUFBQgICAgICAgICAgICAgICAgICAgICAgICAgICAgICAgICAgI&#13;&#10;CAgICAgICAgICAgICAgI/90ABABa/9oADAMBAAIRAxEAPwD+/iiiigAoqMyBWxilV91AD6KKKACi&#13;&#10;iigAooqISE9v1oAlopqtuzx0OKd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9H+/i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">
                  <v:shape id="Text Box 2" o:spid="_x0000_s1043" type="#_x0000_t202" style="position:absolute;top:67926;width:59436;height:17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14:paraId="70D5552E" w14:textId="555A3E65" w:rsidR="000805BE" w:rsidRPr="00176D53" w:rsidRDefault="000805BE" w:rsidP="000805BE">
                          <w:pPr>
                            <w:jc w:val="both"/>
                            <w:rPr>
                              <w:ins w:id="772" w:author="Micah Freedman" w:date="2022-03-22T11:41:00Z"/>
                              <w:rFonts w:ascii="Arial" w:hAnsi="Arial" w:cs="Arial"/>
                            </w:rPr>
                          </w:pPr>
                          <w:ins w:id="773" w:author="Micah Freedman" w:date="2022-03-22T11:41:00Z">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w:t>
                            </w:r>
                            <w:proofErr w:type="gramStart"/>
                            <w:r w:rsidRPr="00176D53">
                              <w:rPr>
                                <w:rFonts w:ascii="Arial" w:hAnsi="Arial" w:cs="Arial"/>
                              </w:rPr>
                              <w:t>calibrated</w:t>
                            </w:r>
                            <w:proofErr w:type="gramEnd"/>
                            <w:r>
                              <w:rPr>
                                <w:rFonts w:ascii="Arial" w:hAnsi="Arial" w:cs="Arial"/>
                              </w:rPr>
                              <w:t xml:space="preserve"> and that ENA and CA samples are shown as part of a single North American population</w:t>
                            </w:r>
                          </w:ins>
                          <w:ins w:id="774" w:author="Micah Freedman" w:date="2022-03-22T11:42:00Z">
                            <w:r>
                              <w:rPr>
                                <w:rFonts w:ascii="Arial" w:hAnsi="Arial" w:cs="Arial"/>
                              </w:rPr>
                              <w:t xml:space="preserve"> but are treated as separate populations with distinct host plant assemblages.</w:t>
                            </w:r>
                          </w:ins>
                          <w:ins w:id="775" w:author="Micah Freedman" w:date="2022-03-22T11:41:00Z">
                            <w:r w:rsidRPr="00176D53">
                              <w:rPr>
                                <w:rFonts w:ascii="Arial" w:hAnsi="Arial" w:cs="Arial"/>
                              </w:rPr>
                              <w:t xml:space="preserve"> </w:t>
                            </w:r>
                          </w:ins>
                        </w:p>
                        <w:p w14:paraId="066581B3" w14:textId="77777777" w:rsidR="0064138B" w:rsidRPr="00176D53" w:rsidRDefault="0064138B" w:rsidP="00117ADE">
                          <w:pPr>
                            <w:jc w:val="both"/>
                            <w:rPr>
                              <w:rFonts w:ascii="Arial" w:hAnsi="Arial" w:cs="Arial"/>
                            </w:rPr>
                          </w:pPr>
                        </w:p>
                      </w:txbxContent>
                    </v:textbox>
                  </v:shape>
                  <v:shape id="Picture 21" o:spid="_x0000_s1044" type="#_x0000_t75" style="position:absolute;left:130;top:33440;width:59436;height:3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">
                    <v:imagedata r:id="rId10" o:title=""/>
                  </v:shape>
                  <v:shape id="Picture 20" o:spid="_x0000_s1045" type="#_x0000_t75" style="position:absolute;left:130;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">
                    <v:imagedata r:id="rId11" o:title=""/>
                  </v:shape>
                </v:group>
              </w:pict>
            </mc:Fallback>
          </mc:AlternateContent>
        </w:r>
      </w:del>
      <w:del w:id="776" w:author="Micah Freedman" w:date="2022-03-21T23:04:00Z">
        <w:r w:rsidR="000E1F37" w:rsidDel="00C60F5E">
          <w:rPr>
            <w:noProof/>
          </w:rPr>
          <mc:AlternateContent>
            <mc:Choice Requires="wpg">
              <w:drawing>
                <wp:anchor distT="0" distB="0" distL="114300" distR="114300" simplePos="0" relativeHeight="251652096" behindDoc="0" locked="0" layoutInCell="1" allowOverlap="1" wp14:anchorId="52A02404" wp14:editId="4C1ACA73">
                  <wp:simplePos x="0" y="0"/>
                  <wp:positionH relativeFrom="column">
                    <wp:posOffset>34506</wp:posOffset>
                  </wp:positionH>
                  <wp:positionV relativeFrom="paragraph">
                    <wp:posOffset>3345628</wp:posOffset>
                  </wp:positionV>
                  <wp:extent cx="5987833" cy="5125272"/>
                  <wp:effectExtent l="0" t="0" r="6985" b="18415"/>
                  <wp:wrapNone/>
                  <wp:docPr id="1" name="Group 1"/>
                  <wp:cNvGraphicFramePr/>
                  <a:graphic xmlns:a="http://schemas.openxmlformats.org/drawingml/2006/main">
                    <a:graphicData uri="http://schemas.microsoft.com/office/word/2010/wordprocessingGroup">
                      <wpg:wgp>
                        <wpg:cNvGrpSpPr/>
                        <wpg:grpSpPr>
                          <a:xfrm>
                            <a:off x="0" y="0"/>
                            <a:ext cx="5943600" cy="1681470"/>
                            <a:chOff x="44233" y="6789430"/>
                            <a:chExt cx="5943600" cy="1681470"/>
                          </a:xfrm>
                        </wpg:grpSpPr>
                        <wps:wsp>
                          <wps:cNvPr id="3" name="Text Box 3"/>
                          <wps:cNvSpPr txBox="1"/>
                          <wps:spPr>
                            <a:xfrm>
                              <a:off x="44233" y="3443802"/>
                              <a:ext cx="5943600" cy="1681470"/>
                            </a:xfrm>
                            <a:prstGeom prst="rect">
                              <a:avLst/>
                            </a:prstGeom>
                            <a:solidFill>
                              <a:schemeClr val="lt1"/>
                            </a:solidFill>
                            <a:ln w="6350">
                              <a:solidFill>
                                <a:prstClr val="black"/>
                              </a:solidFill>
                            </a:ln>
                          </wps:spPr>
                          <wps:txbx>
                            <w:txbxContent>
                              <w:p w14:paraId="0DECDF68" w14:textId="77777777" w:rsidR="0064138B" w:rsidRPr="00176D53" w:rsidRDefault="0064138B" w:rsidP="00117ADE">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2A02404" id="Group 1" o:spid="_x0000_s1046" style="position:absolute;left:0;text-align:left;margin-left:2.7pt;margin-top:263.45pt;width:471.5pt;height:403.55pt;z-index:251652096;mso-height-relative:margin" coordorigin="442,67894" coordsize="59436,16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">
                  <v:shape id="Text Box 3" o:spid="_x0000_s1047" type="#_x0000_t202" style="position:absolute;left:442;top:34438;width:59436;height:168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HxvxQAAAN8AAAAPAAAAZHJzL2Rvd25yZXYueG1sRI9BSwMx&#13;&#10;FITvgv8hPMGbzapQ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AG4HxvxQAAAN8AAAAP&#13;&#10;AAAAAAAAAAAAAAAAAAcCAABkcnMvZG93bnJldi54bWxQSwUGAAAAAAMAAwC3AAAA+QIAAAAA&#13;&#10;" fillcolor="white [3201]" strokeweight=".5pt">
                    <v:textbox>
                      <w:txbxContent>
                        <w:p w14:paraId="0DECDF68" w14:textId="77777777" w:rsidR="0064138B" w:rsidRPr="00176D53" w:rsidRDefault="0064138B" w:rsidP="00117ADE">
                          <w:pPr>
                            <w:jc w:val="both"/>
                            <w:rPr>
                              <w:rFonts w:ascii="Arial" w:hAnsi="Arial" w:cs="Arial"/>
                            </w:rPr>
                          </w:pPr>
                        </w:p>
                      </w:txbxContent>
                    </v:textbox>
                  </v:shape>
                </v:group>
              </w:pict>
            </mc:Fallback>
          </mc:AlternateContent>
        </w:r>
      </w:del>
      <w:del w:id="777" w:author="Micah Freedman" w:date="2022-03-22T12:23:00Z">
        <w:r w:rsidR="0064138B" w:rsidRPr="00012CA6" w:rsidDel="00012CA6">
          <w:rPr>
            <w:rFonts w:ascii="Arial" w:hAnsi="Arial" w:cs="Arial"/>
            <w:rPrChange w:id="778" w:author="Micah Freedman" w:date="2022-03-22T12:21:00Z">
              <w:rPr/>
            </w:rPrChange>
          </w:rPr>
          <w:br w:type="page"/>
        </w:r>
      </w:del>
    </w:p>
    <w:p w14:paraId="3DE213F7" w14:textId="567BEC4B" w:rsidR="0064138B" w:rsidDel="00012CA6" w:rsidRDefault="00012CA6" w:rsidP="00012CA6">
      <w:pPr>
        <w:pStyle w:val="ListParagraph"/>
        <w:spacing w:line="480" w:lineRule="auto"/>
        <w:rPr>
          <w:del w:id="779" w:author="Micah Freedman" w:date="2022-03-22T12:25:00Z"/>
        </w:rPr>
        <w:pPrChange w:id="780" w:author="Micah Freedman" w:date="2022-03-22T12:23:00Z">
          <w:pPr>
            <w:spacing w:line="480" w:lineRule="auto"/>
          </w:pPr>
        </w:pPrChange>
      </w:pPr>
      <w:del w:id="781" w:author="Micah Freedman" w:date="2022-03-22T12:23:00Z">
        <w:r w:rsidDel="00012CA6">
          <w:rPr>
            <w:noProof/>
          </w:rPr>
          <mc:AlternateContent>
            <mc:Choice Requires="wpg">
              <w:drawing>
                <wp:anchor distT="0" distB="0" distL="114300" distR="114300" simplePos="0" relativeHeight="251664384" behindDoc="0" locked="0" layoutInCell="1" allowOverlap="1" wp14:anchorId="3034B4E7" wp14:editId="3AD56FE6">
                  <wp:simplePos x="0" y="0"/>
                  <wp:positionH relativeFrom="column">
                    <wp:posOffset>0</wp:posOffset>
                  </wp:positionH>
                  <wp:positionV relativeFrom="paragraph">
                    <wp:posOffset>0</wp:posOffset>
                  </wp:positionV>
                  <wp:extent cx="5943600" cy="6126479"/>
                  <wp:effectExtent l="0" t="0" r="12700" b="8255"/>
                  <wp:wrapNone/>
                  <wp:docPr id="26" name="Group 26"/>
                  <wp:cNvGraphicFramePr/>
                  <a:graphic xmlns:a="http://schemas.openxmlformats.org/drawingml/2006/main">
                    <a:graphicData uri="http://schemas.microsoft.com/office/word/2010/wordprocessingGroup">
                      <wpg:wgp>
                        <wpg:cNvGrpSpPr/>
                        <wpg:grpSpPr>
                          <a:xfrm>
                            <a:off x="0" y="0"/>
                            <a:ext cx="5943600" cy="6126479"/>
                            <a:chOff x="0" y="0"/>
                            <a:chExt cx="5943600" cy="6126479"/>
                          </a:xfrm>
                        </wpg:grpSpPr>
                        <wps:wsp>
                          <wps:cNvPr id="5" name="Text Box 5"/>
                          <wps:cNvSpPr txBox="1"/>
                          <wps:spPr>
                            <a:xfrm>
                              <a:off x="0" y="3526971"/>
                              <a:ext cx="5943600" cy="2599508"/>
                            </a:xfrm>
                            <a:prstGeom prst="rect">
                              <a:avLst/>
                            </a:prstGeom>
                            <a:solidFill>
                              <a:schemeClr val="lt1"/>
                            </a:solidFill>
                            <a:ln w="6350">
                              <a:solidFill>
                                <a:prstClr val="black"/>
                              </a:solidFill>
                            </a:ln>
                          </wps:spPr>
                          <wps:txbx>
                            <w:txbxContent>
                              <w:p w14:paraId="6DE63143" w14:textId="77777777" w:rsidR="000B71FA" w:rsidRPr="000B71FA" w:rsidRDefault="000B71FA">
                                <w:pPr>
                                  <w:rPr>
                                    <w:rFonts w:ascii="Arial" w:hAnsi="Arial" w:cs="Arial"/>
                                  </w:rPr>
                                  <w:pPrChange w:id="782" w:author="Micah Freedman" w:date="2022-03-22T11:42:00Z">
                                    <w:pPr>
                                      <w:jc w:val="both"/>
                                    </w:pPr>
                                  </w:pPrChange>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32FCDA17" w14:textId="77777777" w:rsidR="000B71FA" w:rsidRPr="000B71FA" w:rsidRDefault="000B71FA">
                                <w:pPr>
                                  <w:rPr>
                                    <w:rFonts w:ascii="Arial" w:hAnsi="Arial" w:cs="Arial"/>
                                  </w:rPr>
                                  <w:pPrChange w:id="783" w:author="Micah Freedman" w:date="2022-03-22T11:42:00Z">
                                    <w:pPr>
                                      <w:jc w:val="both"/>
                                    </w:pPr>
                                  </w:pPrChange>
                                </w:pPr>
                                <w:r w:rsidRPr="000B71FA">
                                  <w:rPr>
                                    <w:rFonts w:ascii="Arial" w:hAnsi="Arial" w:cs="Arial"/>
                                  </w:rPr>
                                  <w:t>monarch wings. Each panel reflects a butterfly from one of the six milkweed species</w:t>
                                </w:r>
                              </w:p>
                              <w:p w14:paraId="29477CD9" w14:textId="77777777" w:rsidR="000B71FA" w:rsidRPr="000B71FA" w:rsidRDefault="000B71FA">
                                <w:pPr>
                                  <w:rPr>
                                    <w:rFonts w:ascii="Arial" w:hAnsi="Arial" w:cs="Arial"/>
                                  </w:rPr>
                                  <w:pPrChange w:id="784" w:author="Micah Freedman" w:date="2022-03-22T11:42:00Z">
                                    <w:pPr>
                                      <w:jc w:val="both"/>
                                    </w:pPr>
                                  </w:pPrChange>
                                </w:pPr>
                                <w:r w:rsidRPr="000B71FA">
                                  <w:rPr>
                                    <w:rFonts w:ascii="Arial" w:hAnsi="Arial" w:cs="Arial"/>
                                  </w:rPr>
                                  <w:t>used during rearing. Retention times correspond to compound polarity, with more</w:t>
                                </w:r>
                              </w:p>
                              <w:p w14:paraId="677C1A19" w14:textId="724572C4" w:rsidR="000B71FA" w:rsidRPr="000B71FA" w:rsidRDefault="000B71FA">
                                <w:pPr>
                                  <w:rPr>
                                    <w:rFonts w:ascii="Arial" w:hAnsi="Arial" w:cs="Arial"/>
                                  </w:rPr>
                                  <w:pPrChange w:id="785" w:author="Micah Freedman" w:date="2022-03-22T11:42:00Z">
                                    <w:pPr>
                                      <w:jc w:val="both"/>
                                    </w:pPr>
                                  </w:pPrChange>
                                </w:pPr>
                                <w:r w:rsidRPr="000B71FA">
                                  <w:rPr>
                                    <w:rFonts w:ascii="Arial" w:hAnsi="Arial" w:cs="Arial"/>
                                  </w:rPr>
                                  <w:t xml:space="preserve">polar compound eluting first and less polar compounds eluting last. </w:t>
                                </w:r>
                                <w:del w:id="786" w:author="Micah Freedman" w:date="2022-03-21T23:12:00Z">
                                  <w:r w:rsidR="00F6639F" w:rsidDel="00EC7DEA">
                                    <w:rPr>
                                      <w:rFonts w:ascii="Arial" w:hAnsi="Arial" w:cs="Arial"/>
                                    </w:rPr>
                                    <w:delText>Compounds with red numbering</w:delText>
                                  </w:r>
                                </w:del>
                                <w:ins w:id="787" w:author="Micah Freedman" w:date="2022-03-21T23:12:00Z">
                                  <w:r w:rsidR="00EC7DEA">
                                    <w:rPr>
                                      <w:rFonts w:ascii="Arial" w:hAnsi="Arial" w:cs="Arial"/>
                                    </w:rPr>
                                    <w:t>Numbered peaks</w:t>
                                  </w:r>
                                </w:ins>
                                <w:r w:rsidR="00F6639F">
                                  <w:rPr>
                                    <w:rFonts w:ascii="Arial" w:hAnsi="Arial" w:cs="Arial"/>
                                  </w:rPr>
                                  <w:t xml:space="preserve">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F021EEE" w14:textId="77777777" w:rsidR="000B71FA" w:rsidRPr="000B71FA" w:rsidRDefault="000B71FA">
                                <w:pPr>
                                  <w:rPr>
                                    <w:rFonts w:ascii="Arial" w:hAnsi="Arial" w:cs="Arial"/>
                                  </w:rPr>
                                  <w:pPrChange w:id="788" w:author="Micah Freedman" w:date="2022-03-22T11:42:00Z">
                                    <w:pPr>
                                      <w:jc w:val="both"/>
                                    </w:pPr>
                                  </w:pPrChange>
                                </w:pPr>
                                <w:r w:rsidRPr="000B71FA">
                                  <w:rPr>
                                    <w:rFonts w:ascii="Arial" w:hAnsi="Arial" w:cs="Arial"/>
                                  </w:rPr>
                                  <w:t>(digitoxin – 0.15 mg/mL), which elutes around 10.8 minutes and was generally the</w:t>
                                </w:r>
                              </w:p>
                              <w:p w14:paraId="2F694EE1" w14:textId="77777777" w:rsidR="000B71FA" w:rsidRPr="000B71FA" w:rsidRDefault="000B71FA">
                                <w:pPr>
                                  <w:rPr>
                                    <w:rFonts w:ascii="Arial" w:hAnsi="Arial" w:cs="Arial"/>
                                  </w:rPr>
                                  <w:pPrChange w:id="789" w:author="Micah Freedman" w:date="2022-03-22T11:42:00Z">
                                    <w:pPr>
                                      <w:jc w:val="both"/>
                                    </w:pPr>
                                  </w:pPrChange>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7603CCFA" w14:textId="77777777" w:rsidR="000B71FA" w:rsidRPr="009F1790" w:rsidRDefault="000B71FA">
                                <w:pPr>
                                  <w:rPr>
                                    <w:rFonts w:ascii="Arial" w:hAnsi="Arial" w:cs="Arial"/>
                                    <w:i/>
                                    <w:iCs/>
                                  </w:rPr>
                                  <w:pPrChange w:id="790" w:author="Micah Freedman" w:date="2022-03-22T11:42:00Z">
                                    <w:pPr>
                                      <w:jc w:val="both"/>
                                    </w:pPr>
                                  </w:pPrChange>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0ADB785A" w14:textId="02686433" w:rsidR="000B71FA" w:rsidRPr="000B71FA" w:rsidDel="000805BE" w:rsidRDefault="000B71FA">
                                <w:pPr>
                                  <w:rPr>
                                    <w:del w:id="791" w:author="Micah Freedman" w:date="2022-03-22T11:42:00Z"/>
                                    <w:rFonts w:ascii="Arial" w:hAnsi="Arial" w:cs="Arial"/>
                                  </w:rPr>
                                  <w:pPrChange w:id="792" w:author="Micah Freedman" w:date="2022-03-22T11:42:00Z">
                                    <w:pPr>
                                      <w:jc w:val="both"/>
                                    </w:pPr>
                                  </w:pPrChange>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ins w:id="793" w:author="Micah Freedman" w:date="2022-03-22T11:42:00Z">
                                  <w:r w:rsidR="000805BE">
                                    <w:rPr>
                                      <w:rFonts w:ascii="Arial" w:hAnsi="Arial" w:cs="Arial"/>
                                    </w:rPr>
                                    <w:t xml:space="preserve"> </w:t>
                                  </w:r>
                                </w:ins>
                              </w:p>
                              <w:p w14:paraId="20A4CCF8" w14:textId="60E7AC7D" w:rsidR="000B71FA" w:rsidRPr="000B71FA" w:rsidDel="000805BE" w:rsidRDefault="000B71FA">
                                <w:pPr>
                                  <w:rPr>
                                    <w:del w:id="794" w:author="Micah Freedman" w:date="2022-03-22T11:43:00Z"/>
                                    <w:rFonts w:ascii="Arial" w:hAnsi="Arial" w:cs="Arial"/>
                                  </w:rPr>
                                  <w:pPrChange w:id="795" w:author="Micah Freedman" w:date="2022-03-22T11:42:00Z">
                                    <w:pPr>
                                      <w:jc w:val="both"/>
                                    </w:pPr>
                                  </w:pPrChange>
                                </w:pPr>
                                <w:r w:rsidRPr="000B71FA">
                                  <w:rPr>
                                    <w:rFonts w:ascii="Arial" w:hAnsi="Arial" w:cs="Arial"/>
                                  </w:rPr>
                                  <w:t>cardenolides in monarch wings. Here, values closer to 1 correspond to sequestration</w:t>
                                </w:r>
                                <w:ins w:id="796" w:author="Micah Freedman" w:date="2022-03-22T11:43:00Z">
                                  <w:r w:rsidR="000805BE">
                                    <w:rPr>
                                      <w:rFonts w:ascii="Arial" w:hAnsi="Arial" w:cs="Arial"/>
                                    </w:rPr>
                                    <w:t xml:space="preserve"> </w:t>
                                  </w:r>
                                </w:ins>
                              </w:p>
                              <w:p w14:paraId="6D580960" w14:textId="6E2E7560" w:rsidR="000B71FA" w:rsidRPr="000B71FA" w:rsidDel="000805BE" w:rsidRDefault="000B71FA">
                                <w:pPr>
                                  <w:rPr>
                                    <w:del w:id="797" w:author="Micah Freedman" w:date="2022-03-22T11:43:00Z"/>
                                    <w:rFonts w:ascii="Arial" w:hAnsi="Arial" w:cs="Arial"/>
                                  </w:rPr>
                                  <w:pPrChange w:id="798" w:author="Micah Freedman" w:date="2022-03-22T11:42:00Z">
                                    <w:pPr>
                                      <w:jc w:val="both"/>
                                    </w:pPr>
                                  </w:pPrChange>
                                </w:pPr>
                                <w:r w:rsidRPr="000B71FA">
                                  <w:rPr>
                                    <w:rFonts w:ascii="Arial" w:hAnsi="Arial" w:cs="Arial"/>
                                  </w:rPr>
                                  <w:t>profiles biased towards polar compounds. Note the high polarity indices for monarchs</w:t>
                                </w:r>
                                <w:ins w:id="799" w:author="Micah Freedman" w:date="2022-03-22T11:43:00Z">
                                  <w:r w:rsidR="000805BE">
                                    <w:rPr>
                                      <w:rFonts w:ascii="Arial" w:hAnsi="Arial" w:cs="Arial"/>
                                    </w:rPr>
                                    <w:t xml:space="preserve"> </w:t>
                                  </w:r>
                                </w:ins>
                              </w:p>
                              <w:p w14:paraId="05A496BE" w14:textId="656CAC6C" w:rsidR="0064138B" w:rsidRPr="00176D53" w:rsidRDefault="000B71FA">
                                <w:pPr>
                                  <w:rPr>
                                    <w:rFonts w:ascii="Arial" w:hAnsi="Arial" w:cs="Arial"/>
                                  </w:rPr>
                                  <w:pPrChange w:id="800" w:author="Micah Freedman" w:date="2022-03-22T11:42:00Z">
                                    <w:pPr>
                                      <w:jc w:val="both"/>
                                    </w:pPr>
                                  </w:pPrChange>
                                </w:pP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1" name="Picture 1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3034B4E7" id="Group 26" o:spid="_x0000_s1048" style="position:absolute;left:0;text-align:left;margin-left:0;margin-top:0;width:468pt;height:482.4pt;z-index:251664384" coordsize="59436,6126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">
                  <v:shape id="Text Box 5" o:spid="_x0000_s1049" type="#_x0000_t202" style="position:absolute;top:35269;width:59436;height:25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6DE63143" w14:textId="77777777" w:rsidR="000B71FA" w:rsidRPr="000B71FA" w:rsidRDefault="000B71FA">
                          <w:pPr>
                            <w:rPr>
                              <w:rFonts w:ascii="Arial" w:hAnsi="Arial" w:cs="Arial"/>
                            </w:rPr>
                            <w:pPrChange w:id="801" w:author="Micah Freedman" w:date="2022-03-22T11:42:00Z">
                              <w:pPr>
                                <w:jc w:val="both"/>
                              </w:pPr>
                            </w:pPrChange>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32FCDA17" w14:textId="77777777" w:rsidR="000B71FA" w:rsidRPr="000B71FA" w:rsidRDefault="000B71FA">
                          <w:pPr>
                            <w:rPr>
                              <w:rFonts w:ascii="Arial" w:hAnsi="Arial" w:cs="Arial"/>
                            </w:rPr>
                            <w:pPrChange w:id="802" w:author="Micah Freedman" w:date="2022-03-22T11:42:00Z">
                              <w:pPr>
                                <w:jc w:val="both"/>
                              </w:pPr>
                            </w:pPrChange>
                          </w:pPr>
                          <w:r w:rsidRPr="000B71FA">
                            <w:rPr>
                              <w:rFonts w:ascii="Arial" w:hAnsi="Arial" w:cs="Arial"/>
                            </w:rPr>
                            <w:t>monarch wings. Each panel reflects a butterfly from one of the six milkweed species</w:t>
                          </w:r>
                        </w:p>
                        <w:p w14:paraId="29477CD9" w14:textId="77777777" w:rsidR="000B71FA" w:rsidRPr="000B71FA" w:rsidRDefault="000B71FA">
                          <w:pPr>
                            <w:rPr>
                              <w:rFonts w:ascii="Arial" w:hAnsi="Arial" w:cs="Arial"/>
                            </w:rPr>
                            <w:pPrChange w:id="803" w:author="Micah Freedman" w:date="2022-03-22T11:42:00Z">
                              <w:pPr>
                                <w:jc w:val="both"/>
                              </w:pPr>
                            </w:pPrChange>
                          </w:pPr>
                          <w:r w:rsidRPr="000B71FA">
                            <w:rPr>
                              <w:rFonts w:ascii="Arial" w:hAnsi="Arial" w:cs="Arial"/>
                            </w:rPr>
                            <w:t>used during rearing. Retention times correspond to compound polarity, with more</w:t>
                          </w:r>
                        </w:p>
                        <w:p w14:paraId="677C1A19" w14:textId="724572C4" w:rsidR="000B71FA" w:rsidRPr="000B71FA" w:rsidRDefault="000B71FA">
                          <w:pPr>
                            <w:rPr>
                              <w:rFonts w:ascii="Arial" w:hAnsi="Arial" w:cs="Arial"/>
                            </w:rPr>
                            <w:pPrChange w:id="804" w:author="Micah Freedman" w:date="2022-03-22T11:42:00Z">
                              <w:pPr>
                                <w:jc w:val="both"/>
                              </w:pPr>
                            </w:pPrChange>
                          </w:pPr>
                          <w:r w:rsidRPr="000B71FA">
                            <w:rPr>
                              <w:rFonts w:ascii="Arial" w:hAnsi="Arial" w:cs="Arial"/>
                            </w:rPr>
                            <w:t xml:space="preserve">polar compound eluting first and less polar compounds eluting last. </w:t>
                          </w:r>
                          <w:del w:id="805" w:author="Micah Freedman" w:date="2022-03-21T23:12:00Z">
                            <w:r w:rsidR="00F6639F" w:rsidDel="00EC7DEA">
                              <w:rPr>
                                <w:rFonts w:ascii="Arial" w:hAnsi="Arial" w:cs="Arial"/>
                              </w:rPr>
                              <w:delText>Compounds with red numbering</w:delText>
                            </w:r>
                          </w:del>
                          <w:ins w:id="806" w:author="Micah Freedman" w:date="2022-03-21T23:12:00Z">
                            <w:r w:rsidR="00EC7DEA">
                              <w:rPr>
                                <w:rFonts w:ascii="Arial" w:hAnsi="Arial" w:cs="Arial"/>
                              </w:rPr>
                              <w:t>Numbered peaks</w:t>
                            </w:r>
                          </w:ins>
                          <w:r w:rsidR="00F6639F">
                            <w:rPr>
                              <w:rFonts w:ascii="Arial" w:hAnsi="Arial" w:cs="Arial"/>
                            </w:rPr>
                            <w:t xml:space="preserve">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F021EEE" w14:textId="77777777" w:rsidR="000B71FA" w:rsidRPr="000B71FA" w:rsidRDefault="000B71FA">
                          <w:pPr>
                            <w:rPr>
                              <w:rFonts w:ascii="Arial" w:hAnsi="Arial" w:cs="Arial"/>
                            </w:rPr>
                            <w:pPrChange w:id="807" w:author="Micah Freedman" w:date="2022-03-22T11:42:00Z">
                              <w:pPr>
                                <w:jc w:val="both"/>
                              </w:pPr>
                            </w:pPrChange>
                          </w:pPr>
                          <w:r w:rsidRPr="000B71FA">
                            <w:rPr>
                              <w:rFonts w:ascii="Arial" w:hAnsi="Arial" w:cs="Arial"/>
                            </w:rPr>
                            <w:t>(digitoxin – 0.15 mg/mL), which elutes around 10.8 minutes and was generally the</w:t>
                          </w:r>
                        </w:p>
                        <w:p w14:paraId="2F694EE1" w14:textId="77777777" w:rsidR="000B71FA" w:rsidRPr="000B71FA" w:rsidRDefault="000B71FA">
                          <w:pPr>
                            <w:rPr>
                              <w:rFonts w:ascii="Arial" w:hAnsi="Arial" w:cs="Arial"/>
                            </w:rPr>
                            <w:pPrChange w:id="808" w:author="Micah Freedman" w:date="2022-03-22T11:42:00Z">
                              <w:pPr>
                                <w:jc w:val="both"/>
                              </w:pPr>
                            </w:pPrChange>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7603CCFA" w14:textId="77777777" w:rsidR="000B71FA" w:rsidRPr="009F1790" w:rsidRDefault="000B71FA">
                          <w:pPr>
                            <w:rPr>
                              <w:rFonts w:ascii="Arial" w:hAnsi="Arial" w:cs="Arial"/>
                              <w:i/>
                              <w:iCs/>
                            </w:rPr>
                            <w:pPrChange w:id="809" w:author="Micah Freedman" w:date="2022-03-22T11:42:00Z">
                              <w:pPr>
                                <w:jc w:val="both"/>
                              </w:pPr>
                            </w:pPrChange>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0ADB785A" w14:textId="02686433" w:rsidR="000B71FA" w:rsidRPr="000B71FA" w:rsidDel="000805BE" w:rsidRDefault="000B71FA">
                          <w:pPr>
                            <w:rPr>
                              <w:del w:id="810" w:author="Micah Freedman" w:date="2022-03-22T11:42:00Z"/>
                              <w:rFonts w:ascii="Arial" w:hAnsi="Arial" w:cs="Arial"/>
                            </w:rPr>
                            <w:pPrChange w:id="811" w:author="Micah Freedman" w:date="2022-03-22T11:42:00Z">
                              <w:pPr>
                                <w:jc w:val="both"/>
                              </w:pPr>
                            </w:pPrChange>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ins w:id="812" w:author="Micah Freedman" w:date="2022-03-22T11:42:00Z">
                            <w:r w:rsidR="000805BE">
                              <w:rPr>
                                <w:rFonts w:ascii="Arial" w:hAnsi="Arial" w:cs="Arial"/>
                              </w:rPr>
                              <w:t xml:space="preserve"> </w:t>
                            </w:r>
                          </w:ins>
                        </w:p>
                        <w:p w14:paraId="20A4CCF8" w14:textId="60E7AC7D" w:rsidR="000B71FA" w:rsidRPr="000B71FA" w:rsidDel="000805BE" w:rsidRDefault="000B71FA">
                          <w:pPr>
                            <w:rPr>
                              <w:del w:id="813" w:author="Micah Freedman" w:date="2022-03-22T11:43:00Z"/>
                              <w:rFonts w:ascii="Arial" w:hAnsi="Arial" w:cs="Arial"/>
                            </w:rPr>
                            <w:pPrChange w:id="814" w:author="Micah Freedman" w:date="2022-03-22T11:42:00Z">
                              <w:pPr>
                                <w:jc w:val="both"/>
                              </w:pPr>
                            </w:pPrChange>
                          </w:pPr>
                          <w:r w:rsidRPr="000B71FA">
                            <w:rPr>
                              <w:rFonts w:ascii="Arial" w:hAnsi="Arial" w:cs="Arial"/>
                            </w:rPr>
                            <w:t>cardenolides in monarch wings. Here, values closer to 1 correspond to sequestration</w:t>
                          </w:r>
                          <w:ins w:id="815" w:author="Micah Freedman" w:date="2022-03-22T11:43:00Z">
                            <w:r w:rsidR="000805BE">
                              <w:rPr>
                                <w:rFonts w:ascii="Arial" w:hAnsi="Arial" w:cs="Arial"/>
                              </w:rPr>
                              <w:t xml:space="preserve"> </w:t>
                            </w:r>
                          </w:ins>
                        </w:p>
                        <w:p w14:paraId="6D580960" w14:textId="6E2E7560" w:rsidR="000B71FA" w:rsidRPr="000B71FA" w:rsidDel="000805BE" w:rsidRDefault="000B71FA">
                          <w:pPr>
                            <w:rPr>
                              <w:del w:id="816" w:author="Micah Freedman" w:date="2022-03-22T11:43:00Z"/>
                              <w:rFonts w:ascii="Arial" w:hAnsi="Arial" w:cs="Arial"/>
                            </w:rPr>
                            <w:pPrChange w:id="817" w:author="Micah Freedman" w:date="2022-03-22T11:42:00Z">
                              <w:pPr>
                                <w:jc w:val="both"/>
                              </w:pPr>
                            </w:pPrChange>
                          </w:pPr>
                          <w:r w:rsidRPr="000B71FA">
                            <w:rPr>
                              <w:rFonts w:ascii="Arial" w:hAnsi="Arial" w:cs="Arial"/>
                            </w:rPr>
                            <w:t>profiles biased towards polar compounds. Note the high polarity indices for monarchs</w:t>
                          </w:r>
                          <w:ins w:id="818" w:author="Micah Freedman" w:date="2022-03-22T11:43:00Z">
                            <w:r w:rsidR="000805BE">
                              <w:rPr>
                                <w:rFonts w:ascii="Arial" w:hAnsi="Arial" w:cs="Arial"/>
                              </w:rPr>
                              <w:t xml:space="preserve"> </w:t>
                            </w:r>
                          </w:ins>
                        </w:p>
                        <w:p w14:paraId="05A496BE" w14:textId="656CAC6C" w:rsidR="0064138B" w:rsidRPr="00176D53" w:rsidRDefault="000B71FA">
                          <w:pPr>
                            <w:rPr>
                              <w:rFonts w:ascii="Arial" w:hAnsi="Arial" w:cs="Arial"/>
                            </w:rPr>
                            <w:pPrChange w:id="819" w:author="Micah Freedman" w:date="2022-03-22T11:42:00Z">
                              <w:pPr>
                                <w:jc w:val="both"/>
                              </w:pPr>
                            </w:pPrChange>
                          </w:pP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v:textbox>
                  </v:shape>
                  <v:shape id="Picture 11" o:spid="_x0000_s1050"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">
                    <v:imagedata r:id="rId13" o:title=""/>
                  </v:shape>
                </v:group>
              </w:pict>
            </mc:Fallback>
          </mc:AlternateContent>
        </w:r>
      </w:del>
      <w:del w:id="820" w:author="Micah Freedman" w:date="2022-03-21T23:11:00Z">
        <w:r w:rsidR="00511C25" w:rsidDel="001C0969">
          <w:rPr>
            <w:noProof/>
          </w:rPr>
          <w:drawing>
            <wp:inline distT="0" distB="0" distL="0" distR="0" wp14:anchorId="2F2B193A" wp14:editId="2932A764">
              <wp:extent cx="5943600" cy="3343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del>
      <w:del w:id="821" w:author="Micah Freedman" w:date="2022-03-22T12:25:00Z">
        <w:r w:rsidR="0064138B" w:rsidDel="00012CA6">
          <w:br w:type="page"/>
        </w:r>
      </w:del>
    </w:p>
    <w:p w14:paraId="74ECA05A" w14:textId="557E53A0" w:rsidR="00E9649A" w:rsidDel="00810135" w:rsidRDefault="00710283" w:rsidP="00012CA6">
      <w:pPr>
        <w:pStyle w:val="ListParagraph"/>
        <w:spacing w:line="480" w:lineRule="auto"/>
        <w:rPr>
          <w:del w:id="822" w:author="Micah Freedman" w:date="2022-03-22T12:28:00Z"/>
        </w:rPr>
        <w:pPrChange w:id="823" w:author="Micah Freedman" w:date="2022-03-22T12:25:00Z">
          <w:pPr>
            <w:spacing w:line="480" w:lineRule="auto"/>
          </w:pPr>
        </w:pPrChange>
      </w:pPr>
      <w:del w:id="824" w:author="Micah Freedman" w:date="2022-03-22T12:25:00Z">
        <w:r w:rsidDel="00012CA6">
          <w:rPr>
            <w:noProof/>
          </w:rPr>
          <mc:AlternateContent>
            <mc:Choice Requires="wpg">
              <w:drawing>
                <wp:anchor distT="0" distB="0" distL="114300" distR="114300" simplePos="0" relativeHeight="251657216" behindDoc="0" locked="0" layoutInCell="1" allowOverlap="1" wp14:anchorId="62615A94" wp14:editId="174C8331">
                  <wp:simplePos x="0" y="0"/>
                  <wp:positionH relativeFrom="column">
                    <wp:posOffset>0</wp:posOffset>
                  </wp:positionH>
                  <wp:positionV relativeFrom="paragraph">
                    <wp:posOffset>-310551</wp:posOffset>
                  </wp:positionV>
                  <wp:extent cx="5943600" cy="9126747"/>
                  <wp:effectExtent l="0" t="0" r="12700" b="17780"/>
                  <wp:wrapNone/>
                  <wp:docPr id="8" name="Group 8"/>
                  <wp:cNvGraphicFramePr/>
                  <a:graphic xmlns:a="http://schemas.openxmlformats.org/drawingml/2006/main">
                    <a:graphicData uri="http://schemas.microsoft.com/office/word/2010/wordprocessingGroup">
                      <wpg:wgp>
                        <wpg:cNvGrpSpPr/>
                        <wpg:grpSpPr>
                          <a:xfrm>
                            <a:off x="0" y="0"/>
                            <a:ext cx="5943600" cy="9126747"/>
                            <a:chOff x="0" y="0"/>
                            <a:chExt cx="5943600" cy="9126747"/>
                          </a:xfrm>
                        </wpg:grpSpPr>
                        <pic:pic xmlns:pic="http://schemas.openxmlformats.org/drawingml/2006/picture">
                          <pic:nvPicPr>
                            <pic:cNvPr id="7" name="Picture 7"/>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wps:wsp>
                          <wps:cNvPr id="12" name="Text Box 12"/>
                          <wps:cNvSpPr txBox="1"/>
                          <wps:spPr>
                            <a:xfrm>
                              <a:off x="0" y="7746033"/>
                              <a:ext cx="5937885" cy="1380714"/>
                            </a:xfrm>
                            <a:prstGeom prst="rect">
                              <a:avLst/>
                            </a:prstGeom>
                            <a:solidFill>
                              <a:schemeClr val="lt1"/>
                            </a:solidFill>
                            <a:ln w="6350">
                              <a:solidFill>
                                <a:prstClr val="black"/>
                              </a:solidFill>
                            </a:ln>
                          </wps:spPr>
                          <wps:txbx>
                            <w:txbxContent>
                              <w:p w14:paraId="119217FD" w14:textId="281AC4CE" w:rsidR="000805BE" w:rsidRPr="00176D53" w:rsidRDefault="000805BE" w:rsidP="000805BE">
                                <w:pPr>
                                  <w:jc w:val="both"/>
                                  <w:rPr>
                                    <w:ins w:id="825" w:author="Micah Freedman" w:date="2022-03-22T11:44:00Z"/>
                                    <w:rFonts w:ascii="Arial" w:hAnsi="Arial" w:cs="Arial"/>
                                  </w:rPr>
                                </w:pPr>
                                <w:ins w:id="826" w:author="Micah Freedman" w:date="2022-03-22T11:44:00Z">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t>
                                  </w:r>
                                </w:ins>
                                <w:ins w:id="827" w:author="Micah Freedman" w:date="2022-03-22T11:45:00Z">
                                  <w:r>
                                    <w:rPr>
                                      <w:rFonts w:ascii="Arial" w:hAnsi="Arial" w:cs="Arial"/>
                                    </w:rPr>
                                    <w:t>wing</w:t>
                                  </w:r>
                                </w:ins>
                                <w:ins w:id="828" w:author="Micah Freedman" w:date="2022-03-22T11:44:00Z">
                                  <w:r>
                                    <w:rPr>
                                      <w:rFonts w:ascii="Arial" w:hAnsi="Arial" w:cs="Arial"/>
                                    </w:rPr>
                                    <w:t xml:space="preserve"> concentrations divided by mean </w:t>
                                  </w:r>
                                </w:ins>
                                <w:ins w:id="829" w:author="Micah Freedman" w:date="2022-03-22T11:45:00Z">
                                  <w:r>
                                    <w:rPr>
                                      <w:rFonts w:ascii="Arial" w:hAnsi="Arial" w:cs="Arial"/>
                                    </w:rPr>
                                    <w:t xml:space="preserve">leaf concentrations and provides an indication of </w:t>
                                  </w:r>
                                </w:ins>
                                <w:ins w:id="830" w:author="Micah Freedman" w:date="2022-03-22T11:46:00Z">
                                  <w:r w:rsidR="003545DC">
                                    <w:rPr>
                                      <w:rFonts w:ascii="Arial" w:hAnsi="Arial" w:cs="Arial"/>
                                    </w:rPr>
                                    <w:t xml:space="preserve">how efficiency monarchs are able to assimilate cardenolides. </w:t>
                                  </w:r>
                                </w:ins>
                                <w:ins w:id="831" w:author="Micah Freedman" w:date="2022-03-22T11:44:00Z">
                                  <w:r>
                                    <w:rPr>
                                      <w:rFonts w:ascii="Arial" w:hAnsi="Arial" w:cs="Arial"/>
                                    </w:rPr>
                                    <w:t xml:space="preserve"> </w:t>
                                  </w:r>
                                </w:ins>
                              </w:p>
                              <w:p w14:paraId="5797D43C" w14:textId="77777777" w:rsidR="00117ADE" w:rsidRPr="00176D53" w:rsidRDefault="00117ADE" w:rsidP="009865E7">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615A94" id="Group 8" o:spid="_x0000_s1051" style="position:absolute;left:0;text-align:left;margin-left:0;margin-top:-24.45pt;width:468pt;height:718.65pt;z-index:251657216;mso-height-relative:margin" coordsize="59436,9126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">
                  <v:shape id="Picture 7" o:spid="_x0000_s1052" type="#_x0000_t75" style="position:absolute;width:59436;height:79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">
                    <v:imagedata r:id="rId15" o:title=""/>
                  </v:shape>
                  <v:shape id="Text Box 12" o:spid="_x0000_s1053" type="#_x0000_t202" style="position:absolute;top:77460;width:59378;height:1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" fillcolor="white [3201]" strokeweight=".5pt">
                    <v:textbox>
                      <w:txbxContent>
                        <w:p w14:paraId="119217FD" w14:textId="281AC4CE" w:rsidR="000805BE" w:rsidRPr="00176D53" w:rsidRDefault="000805BE" w:rsidP="000805BE">
                          <w:pPr>
                            <w:jc w:val="both"/>
                            <w:rPr>
                              <w:ins w:id="832" w:author="Micah Freedman" w:date="2022-03-22T11:44:00Z"/>
                              <w:rFonts w:ascii="Arial" w:hAnsi="Arial" w:cs="Arial"/>
                            </w:rPr>
                          </w:pPr>
                          <w:ins w:id="833" w:author="Micah Freedman" w:date="2022-03-22T11:44:00Z">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t>
                            </w:r>
                          </w:ins>
                          <w:ins w:id="834" w:author="Micah Freedman" w:date="2022-03-22T11:45:00Z">
                            <w:r>
                              <w:rPr>
                                <w:rFonts w:ascii="Arial" w:hAnsi="Arial" w:cs="Arial"/>
                              </w:rPr>
                              <w:t>wing</w:t>
                            </w:r>
                          </w:ins>
                          <w:ins w:id="835" w:author="Micah Freedman" w:date="2022-03-22T11:44:00Z">
                            <w:r>
                              <w:rPr>
                                <w:rFonts w:ascii="Arial" w:hAnsi="Arial" w:cs="Arial"/>
                              </w:rPr>
                              <w:t xml:space="preserve"> concentrations divided by mean </w:t>
                            </w:r>
                          </w:ins>
                          <w:ins w:id="836" w:author="Micah Freedman" w:date="2022-03-22T11:45:00Z">
                            <w:r>
                              <w:rPr>
                                <w:rFonts w:ascii="Arial" w:hAnsi="Arial" w:cs="Arial"/>
                              </w:rPr>
                              <w:t xml:space="preserve">leaf concentrations and provides an indication of </w:t>
                            </w:r>
                          </w:ins>
                          <w:ins w:id="837" w:author="Micah Freedman" w:date="2022-03-22T11:46:00Z">
                            <w:r w:rsidR="003545DC">
                              <w:rPr>
                                <w:rFonts w:ascii="Arial" w:hAnsi="Arial" w:cs="Arial"/>
                              </w:rPr>
                              <w:t xml:space="preserve">how efficiency monarchs are able to assimilate cardenolides. </w:t>
                            </w:r>
                          </w:ins>
                          <w:ins w:id="838" w:author="Micah Freedman" w:date="2022-03-22T11:44:00Z">
                            <w:r>
                              <w:rPr>
                                <w:rFonts w:ascii="Arial" w:hAnsi="Arial" w:cs="Arial"/>
                              </w:rPr>
                              <w:t xml:space="preserve"> </w:t>
                            </w:r>
                          </w:ins>
                        </w:p>
                        <w:p w14:paraId="5797D43C" w14:textId="77777777" w:rsidR="00117ADE" w:rsidRPr="00176D53" w:rsidRDefault="00117ADE" w:rsidP="009865E7">
                          <w:pPr>
                            <w:jc w:val="both"/>
                            <w:rPr>
                              <w:rFonts w:ascii="Arial" w:hAnsi="Arial" w:cs="Arial"/>
                            </w:rPr>
                          </w:pPr>
                        </w:p>
                      </w:txbxContent>
                    </v:textbox>
                  </v:shape>
                </v:group>
              </w:pict>
            </mc:Fallback>
          </mc:AlternateContent>
        </w:r>
      </w:del>
      <w:del w:id="839" w:author="Micah Freedman" w:date="2022-03-21T16:34:00Z">
        <w:r w:rsidR="00094987" w:rsidDel="00CA44A5">
          <w:rPr>
            <w:noProof/>
          </w:rPr>
          <mc:AlternateContent>
            <mc:Choice Requires="wpg">
              <w:drawing>
                <wp:anchor distT="0" distB="0" distL="114300" distR="114300" simplePos="0" relativeHeight="251653120" behindDoc="0" locked="0" layoutInCell="1" allowOverlap="1" wp14:anchorId="18372B5C" wp14:editId="6D51BCCC">
                  <wp:simplePos x="0" y="0"/>
                  <wp:positionH relativeFrom="column">
                    <wp:posOffset>0</wp:posOffset>
                  </wp:positionH>
                  <wp:positionV relativeFrom="paragraph">
                    <wp:posOffset>0</wp:posOffset>
                  </wp:positionV>
                  <wp:extent cx="5943600" cy="8827436"/>
                  <wp:effectExtent l="0" t="0" r="12700" b="12065"/>
                  <wp:wrapNone/>
                  <wp:docPr id="4" name="Group 4"/>
                  <wp:cNvGraphicFramePr/>
                  <a:graphic xmlns:a="http://schemas.openxmlformats.org/drawingml/2006/main">
                    <a:graphicData uri="http://schemas.microsoft.com/office/word/2010/wordprocessingGroup">
                      <wpg:wgp>
                        <wpg:cNvGrpSpPr/>
                        <wpg:grpSpPr>
                          <a:xfrm>
                            <a:off x="0" y="0"/>
                            <a:ext cx="5938221" cy="1032734"/>
                            <a:chOff x="0" y="7794702"/>
                            <a:chExt cx="5938221" cy="1032734"/>
                          </a:xfrm>
                        </wpg:grpSpPr>
                        <wps:wsp>
                          <wps:cNvPr id="6" name="Text Box 6"/>
                          <wps:cNvSpPr txBox="1"/>
                          <wps:spPr>
                            <a:xfrm>
                              <a:off x="0" y="7794702"/>
                              <a:ext cx="5938221" cy="1032734"/>
                            </a:xfrm>
                            <a:prstGeom prst="rect">
                              <a:avLst/>
                            </a:prstGeom>
                            <a:solidFill>
                              <a:schemeClr val="lt1"/>
                            </a:solidFill>
                            <a:ln w="6350">
                              <a:solidFill>
                                <a:prstClr val="black"/>
                              </a:solidFill>
                            </a:ln>
                          </wps:spPr>
                          <wps:txbx>
                            <w:txbxContent>
                              <w:p w14:paraId="3A8104D6" w14:textId="77777777" w:rsidR="00117ADE" w:rsidRPr="00176D53" w:rsidRDefault="00117ADE" w:rsidP="009865E7">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8372B5C" id="Group 4" o:spid="_x0000_s1054" style="position:absolute;left:0;text-align:left;margin-left:0;margin-top:0;width:468pt;height:695.05pt;z-index:251653120" coordorigin=",77947" coordsize="59382,1032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">
                  <v:shape id="Text Box 6" o:spid="_x0000_s1055" type="#_x0000_t202" style="position:absolute;top:77947;width:59382;height:103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" fillcolor="white [3201]" strokeweight=".5pt">
                    <v:textbox>
                      <w:txbxContent>
                        <w:p w14:paraId="3A8104D6" w14:textId="77777777" w:rsidR="00117ADE" w:rsidRPr="00176D53" w:rsidRDefault="00117ADE" w:rsidP="009865E7">
                          <w:pPr>
                            <w:jc w:val="both"/>
                            <w:rPr>
                              <w:rFonts w:ascii="Arial" w:hAnsi="Arial" w:cs="Arial"/>
                            </w:rPr>
                          </w:pPr>
                        </w:p>
                      </w:txbxContent>
                    </v:textbox>
                  </v:shape>
                </v:group>
              </w:pict>
            </mc:Fallback>
          </mc:AlternateContent>
        </w:r>
      </w:del>
      <w:del w:id="840" w:author="Micah Freedman" w:date="2022-03-22T12:28:00Z">
        <w:r w:rsidR="00E9649A" w:rsidDel="00810135">
          <w:br w:type="page"/>
        </w:r>
      </w:del>
    </w:p>
    <w:p w14:paraId="761E213B" w14:textId="46072750" w:rsidR="00BF6A30" w:rsidDel="00810135" w:rsidRDefault="00012CA6" w:rsidP="008442F3">
      <w:pPr>
        <w:spacing w:line="480" w:lineRule="auto"/>
        <w:rPr>
          <w:del w:id="841" w:author="Micah Freedman" w:date="2022-03-22T12:27:00Z"/>
          <w:rFonts w:ascii="Arial" w:hAnsi="Arial" w:cs="Arial"/>
        </w:rPr>
      </w:pPr>
      <w:del w:id="842" w:author="Micah Freedman" w:date="2022-03-22T12:27:00Z">
        <w:r w:rsidDel="00012CA6">
          <w:rPr>
            <w:rFonts w:ascii="Arial" w:hAnsi="Arial" w:cs="Arial"/>
            <w:noProof/>
          </w:rPr>
          <mc:AlternateContent>
            <mc:Choice Requires="wpg">
              <w:drawing>
                <wp:anchor distT="0" distB="0" distL="114300" distR="114300" simplePos="0" relativeHeight="251670528" behindDoc="0" locked="0" layoutInCell="1" allowOverlap="1" wp14:anchorId="4A54423C" wp14:editId="1B7BF9D0">
                  <wp:simplePos x="0" y="0"/>
                  <wp:positionH relativeFrom="column">
                    <wp:posOffset>0</wp:posOffset>
                  </wp:positionH>
                  <wp:positionV relativeFrom="paragraph">
                    <wp:posOffset>0</wp:posOffset>
                  </wp:positionV>
                  <wp:extent cx="5943600" cy="5830192"/>
                  <wp:effectExtent l="0" t="0" r="12700" b="12065"/>
                  <wp:wrapSquare wrapText="bothSides"/>
                  <wp:docPr id="33" name="Group 33"/>
                  <wp:cNvGraphicFramePr/>
                  <a:graphic xmlns:a="http://schemas.openxmlformats.org/drawingml/2006/main">
                    <a:graphicData uri="http://schemas.microsoft.com/office/word/2010/wordprocessingGroup">
                      <wpg:wgp>
                        <wpg:cNvGrpSpPr/>
                        <wpg:grpSpPr>
                          <a:xfrm>
                            <a:off x="0" y="0"/>
                            <a:ext cx="5943600" cy="5830192"/>
                            <a:chOff x="0" y="0"/>
                            <a:chExt cx="5943600" cy="5830192"/>
                          </a:xfrm>
                        </wpg:grpSpPr>
                        <wps:wsp>
                          <wps:cNvPr id="13" name="Text Box 13"/>
                          <wps:cNvSpPr txBox="1"/>
                          <wps:spPr>
                            <a:xfrm>
                              <a:off x="0" y="3343275"/>
                              <a:ext cx="5938221" cy="2486917"/>
                            </a:xfrm>
                            <a:prstGeom prst="rect">
                              <a:avLst/>
                            </a:prstGeom>
                            <a:solidFill>
                              <a:schemeClr val="lt1"/>
                            </a:solidFill>
                            <a:ln w="6350">
                              <a:solidFill>
                                <a:prstClr val="black"/>
                              </a:solidFill>
                            </a:ln>
                          </wps:spPr>
                          <wps:txbx>
                            <w:txbxContent>
                              <w:p w14:paraId="5056F4AF" w14:textId="77777777" w:rsidR="003545DC" w:rsidRPr="00176D53" w:rsidRDefault="003545DC" w:rsidP="003545DC">
                                <w:pPr>
                                  <w:jc w:val="both"/>
                                  <w:rPr>
                                    <w:ins w:id="843" w:author="Micah Freedman" w:date="2022-03-22T11:47:00Z"/>
                                    <w:rFonts w:ascii="Arial" w:hAnsi="Arial" w:cs="Arial"/>
                                  </w:rPr>
                                </w:pPr>
                                <w:ins w:id="844" w:author="Micah Freedman" w:date="2022-03-22T11:47:00Z">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ins>
                              </w:p>
                              <w:p w14:paraId="4D88CBFA" w14:textId="77777777" w:rsidR="009865E7" w:rsidRPr="00176D53" w:rsidRDefault="009865E7" w:rsidP="009865E7">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3" name="Picture 2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4A54423C" id="Group 33" o:spid="_x0000_s1056" style="position:absolute;margin-left:0;margin-top:0;width:468pt;height:459.05pt;z-index:251670528" coordsize="59436,5830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">
                  <v:shape id="Text Box 13" o:spid="_x0000_s1057" type="#_x0000_t202" style="position:absolute;top:33432;width:59382;height:24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vV8xQAAAOAAAAAPAAAAZHJzL2Rvd25yZXYueG1sRI/BSgMx&#13;&#10;EIbvgu8QRvBmsyqU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DdJvV8xQAAAOAAAAAP&#13;&#10;AAAAAAAAAAAAAAAAAAcCAABkcnMvZG93bnJldi54bWxQSwUGAAAAAAMAAwC3AAAA+QIAAAAA&#13;&#10;" fillcolor="white [3201]" strokeweight=".5pt">
                    <v:textbox>
                      <w:txbxContent>
                        <w:p w14:paraId="5056F4AF" w14:textId="77777777" w:rsidR="003545DC" w:rsidRPr="00176D53" w:rsidRDefault="003545DC" w:rsidP="003545DC">
                          <w:pPr>
                            <w:jc w:val="both"/>
                            <w:rPr>
                              <w:ins w:id="845" w:author="Micah Freedman" w:date="2022-03-22T11:47:00Z"/>
                              <w:rFonts w:ascii="Arial" w:hAnsi="Arial" w:cs="Arial"/>
                            </w:rPr>
                          </w:pPr>
                          <w:ins w:id="846" w:author="Micah Freedman" w:date="2022-03-22T11:47:00Z">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ins>
                        </w:p>
                        <w:p w14:paraId="4D88CBFA" w14:textId="77777777" w:rsidR="009865E7" w:rsidRPr="00176D53" w:rsidRDefault="009865E7" w:rsidP="009865E7">
                          <w:pPr>
                            <w:jc w:val="both"/>
                            <w:rPr>
                              <w:rFonts w:ascii="Arial" w:hAnsi="Arial" w:cs="Arial"/>
                            </w:rPr>
                          </w:pPr>
                        </w:p>
                      </w:txbxContent>
                    </v:textbox>
                  </v:shape>
                  <v:shape id="Picture 23" o:spid="_x0000_s1058"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">
                    <v:imagedata r:id="rId17" o:title=""/>
                  </v:shape>
                  <w10:wrap type="square"/>
                </v:group>
              </w:pict>
            </mc:Fallback>
          </mc:AlternateContent>
        </w:r>
      </w:del>
      <w:del w:id="847" w:author="Micah Freedman" w:date="2022-03-22T01:22:00Z">
        <w:r w:rsidR="00094987" w:rsidDel="00785DBD">
          <w:rPr>
            <w:rFonts w:ascii="Arial" w:hAnsi="Arial" w:cs="Arial"/>
            <w:noProof/>
          </w:rPr>
          <mc:AlternateContent>
            <mc:Choice Requires="wpg">
              <w:drawing>
                <wp:anchor distT="0" distB="0" distL="114300" distR="114300" simplePos="0" relativeHeight="251656192" behindDoc="0" locked="0" layoutInCell="1" allowOverlap="1" wp14:anchorId="255587D0" wp14:editId="640C4381">
                  <wp:simplePos x="0" y="0"/>
                  <wp:positionH relativeFrom="column">
                    <wp:posOffset>0</wp:posOffset>
                  </wp:positionH>
                  <wp:positionV relativeFrom="paragraph">
                    <wp:posOffset>0</wp:posOffset>
                  </wp:positionV>
                  <wp:extent cx="5938221" cy="5843238"/>
                  <wp:effectExtent l="0" t="0" r="18415" b="12065"/>
                  <wp:wrapNone/>
                  <wp:docPr id="9" name="Group 9"/>
                  <wp:cNvGraphicFramePr/>
                  <a:graphic xmlns:a="http://schemas.openxmlformats.org/drawingml/2006/main">
                    <a:graphicData uri="http://schemas.microsoft.com/office/word/2010/wordprocessingGroup">
                      <wpg:wgp>
                        <wpg:cNvGrpSpPr/>
                        <wpg:grpSpPr>
                          <a:xfrm>
                            <a:off x="0" y="0"/>
                            <a:ext cx="5938221" cy="2486917"/>
                            <a:chOff x="0" y="3356321"/>
                            <a:chExt cx="5938221" cy="2486917"/>
                          </a:xfrm>
                        </wpg:grpSpPr>
                        <wps:wsp>
                          <wps:cNvPr id="10" name="Text Box 10"/>
                          <wps:cNvSpPr txBox="1"/>
                          <wps:spPr>
                            <a:xfrm>
                              <a:off x="0" y="3356321"/>
                              <a:ext cx="5938221" cy="2486917"/>
                            </a:xfrm>
                            <a:prstGeom prst="rect">
                              <a:avLst/>
                            </a:prstGeom>
                            <a:solidFill>
                              <a:schemeClr val="lt1"/>
                            </a:solidFill>
                            <a:ln w="6350">
                              <a:solidFill>
                                <a:prstClr val="black"/>
                              </a:solidFill>
                            </a:ln>
                          </wps:spPr>
                          <wps:txbx>
                            <w:txbxContent>
                              <w:p w14:paraId="48C4615C" w14:textId="77777777" w:rsidR="009865E7" w:rsidRPr="00176D53" w:rsidRDefault="009865E7" w:rsidP="009865E7">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5587D0" id="Group 9" o:spid="_x0000_s1059" style="position:absolute;margin-left:0;margin-top:0;width:467.6pt;height:460.1pt;z-index:251656192;mso-height-relative:margin" coordorigin=",33563" coordsize="59382,2486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">
                  <v:shape id="Text Box 10" o:spid="_x0000_s1060" type="#_x0000_t202" style="position:absolute;top:33563;width:59382;height:24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" fillcolor="white [3201]" strokeweight=".5pt">
                    <v:textbox>
                      <w:txbxContent>
                        <w:p w14:paraId="48C4615C" w14:textId="77777777" w:rsidR="009865E7" w:rsidRPr="00176D53" w:rsidRDefault="009865E7" w:rsidP="009865E7">
                          <w:pPr>
                            <w:jc w:val="both"/>
                            <w:rPr>
                              <w:rFonts w:ascii="Arial" w:hAnsi="Arial" w:cs="Arial"/>
                            </w:rPr>
                          </w:pPr>
                        </w:p>
                      </w:txbxContent>
                    </v:textbox>
                  </v:shape>
                </v:group>
              </w:pict>
            </mc:Fallback>
          </mc:AlternateContent>
        </w:r>
      </w:del>
      <w:del w:id="848" w:author="Micah Freedman" w:date="2022-03-22T12:27:00Z">
        <w:r w:rsidR="00BF6A30" w:rsidDel="00810135">
          <w:rPr>
            <w:rFonts w:ascii="Arial" w:hAnsi="Arial" w:cs="Arial"/>
          </w:rPr>
          <w:br w:type="page"/>
        </w:r>
      </w:del>
    </w:p>
    <w:p w14:paraId="3DA4952C" w14:textId="44321FC3" w:rsidR="0064138B" w:rsidRPr="00771517" w:rsidRDefault="00A962B3" w:rsidP="00810135">
      <w:pPr>
        <w:pStyle w:val="ListParagraph"/>
        <w:spacing w:line="480" w:lineRule="auto"/>
        <w:rPr>
          <w:noProof/>
        </w:rPr>
        <w:pPrChange w:id="849" w:author="Micah Freedman" w:date="2022-03-22T12:28:00Z">
          <w:pPr>
            <w:spacing w:line="480" w:lineRule="auto"/>
          </w:pPr>
        </w:pPrChange>
      </w:pPr>
      <w:del w:id="850" w:author="Micah Freedman" w:date="2022-03-22T12:27:00Z">
        <w:r w:rsidDel="00810135">
          <w:rPr>
            <w:noProof/>
          </w:rPr>
          <mc:AlternateContent>
            <mc:Choice Requires="wpg">
              <w:drawing>
                <wp:anchor distT="0" distB="0" distL="114300" distR="114300" simplePos="0" relativeHeight="251654144" behindDoc="0" locked="0" layoutInCell="1" allowOverlap="1" wp14:anchorId="316573E5" wp14:editId="51F94A4A">
                  <wp:simplePos x="0" y="0"/>
                  <wp:positionH relativeFrom="column">
                    <wp:posOffset>0</wp:posOffset>
                  </wp:positionH>
                  <wp:positionV relativeFrom="paragraph">
                    <wp:posOffset>172122</wp:posOffset>
                  </wp:positionV>
                  <wp:extent cx="5943600" cy="5411097"/>
                  <wp:effectExtent l="0" t="0" r="12700" b="12065"/>
                  <wp:wrapNone/>
                  <wp:docPr id="15" name="Group 15"/>
                  <wp:cNvGraphicFramePr/>
                  <a:graphic xmlns:a="http://schemas.openxmlformats.org/drawingml/2006/main">
                    <a:graphicData uri="http://schemas.microsoft.com/office/word/2010/wordprocessingGroup">
                      <wpg:wgp>
                        <wpg:cNvGrpSpPr/>
                        <wpg:grpSpPr>
                          <a:xfrm>
                            <a:off x="0" y="0"/>
                            <a:ext cx="5943600" cy="5411097"/>
                            <a:chOff x="0" y="0"/>
                            <a:chExt cx="5943600" cy="5411097"/>
                          </a:xfrm>
                        </wpg:grpSpPr>
                        <wps:wsp>
                          <wps:cNvPr id="16" name="Text Box 16"/>
                          <wps:cNvSpPr txBox="1"/>
                          <wps:spPr>
                            <a:xfrm>
                              <a:off x="0" y="3345629"/>
                              <a:ext cx="5943600" cy="2065468"/>
                            </a:xfrm>
                            <a:prstGeom prst="rect">
                              <a:avLst/>
                            </a:prstGeom>
                            <a:solidFill>
                              <a:schemeClr val="lt1"/>
                            </a:solidFill>
                            <a:ln w="6350">
                              <a:solidFill>
                                <a:prstClr val="black"/>
                              </a:solidFill>
                            </a:ln>
                          </wps:spPr>
                          <wps:txbx>
                            <w:txbxContent>
                              <w:p w14:paraId="7C6C7427" w14:textId="74BA65B7" w:rsidR="00A962B3" w:rsidRPr="00176D53" w:rsidRDefault="00A962B3" w:rsidP="00A962B3">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sidR="001B55E9">
                                  <w:rPr>
                                    <w:rFonts w:ascii="Arial" w:hAnsi="Arial" w:cs="Arial"/>
                                  </w:rPr>
                                  <w:t xml:space="preserve"> In panels C and D, an adjusted cardenolide concentration of 1 means that wing and associated leaf tissue had equivalent concentrations.</w:t>
                                </w:r>
                              </w:p>
                              <w:p w14:paraId="75C474C1" w14:textId="77777777" w:rsidR="00A962B3" w:rsidRDefault="00A96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Picture 17"/>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14:sizeRelV relativeFrom="margin">
                    <wp14:pctHeight>0</wp14:pctHeight>
                  </wp14:sizeRelV>
                </wp:anchor>
              </w:drawing>
            </mc:Choice>
            <mc:Fallback>
              <w:pict>
                <v:group w14:anchorId="316573E5" id="Group 15" o:spid="_x0000_s1061" style="position:absolute;left:0;text-align:left;margin-left:0;margin-top:13.55pt;width:468pt;height:426.05pt;z-index:251654144;mso-height-relative:margin" coordsize="59436,54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">
                  <v:shape id="Text Box 16" o:spid="_x0000_s1062" type="#_x0000_t202" style="position:absolute;top:33456;width:59436;height:20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7C6C7427" w14:textId="74BA65B7" w:rsidR="00A962B3" w:rsidRPr="00176D53" w:rsidRDefault="00A962B3" w:rsidP="00A962B3">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sidR="001B55E9">
                            <w:rPr>
                              <w:rFonts w:ascii="Arial" w:hAnsi="Arial" w:cs="Arial"/>
                            </w:rPr>
                            <w:t xml:space="preserve"> In panels C and D, an adjusted cardenolide concentration of 1 means that wing and associated leaf tissue had equivalent concentrations.</w:t>
                          </w:r>
                        </w:p>
                        <w:p w14:paraId="75C474C1" w14:textId="77777777" w:rsidR="00A962B3" w:rsidRDefault="00A962B3"/>
                      </w:txbxContent>
                    </v:textbox>
                  </v:shape>
                  <v:shape id="Picture 17" o:spid="_x0000_s1063"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">
                    <v:imagedata r:id="rId19" o:title=""/>
                  </v:shape>
                </v:group>
              </w:pict>
            </mc:Fallback>
          </mc:AlternateContent>
        </w:r>
      </w:del>
    </w:p>
    <w:sectPr w:rsidR="0064138B" w:rsidRPr="00771517" w:rsidSect="00960EF3">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D48127" w14:textId="77777777" w:rsidR="001E0FD2" w:rsidRDefault="001E0FD2" w:rsidP="00960EF3">
      <w:r>
        <w:separator/>
      </w:r>
    </w:p>
  </w:endnote>
  <w:endnote w:type="continuationSeparator" w:id="0">
    <w:p w14:paraId="786CACB3" w14:textId="77777777" w:rsidR="001E0FD2" w:rsidRDefault="001E0FD2" w:rsidP="00960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Gill Sans MT">
    <w:panose1 w:val="020B0502020104020203"/>
    <w:charset w:val="4D"/>
    <w:family w:val="swiss"/>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80537"/>
      <w:docPartObj>
        <w:docPartGallery w:val="Page Numbers (Bottom of Page)"/>
        <w:docPartUnique/>
      </w:docPartObj>
    </w:sdtPr>
    <w:sdtEndPr>
      <w:rPr>
        <w:rStyle w:val="PageNumber"/>
      </w:rPr>
    </w:sdtEndPr>
    <w:sdtContent>
      <w:p w14:paraId="28D43F9B" w14:textId="108E29AD" w:rsidR="00960EF3" w:rsidRDefault="00960EF3" w:rsidP="00686A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5D689" w14:textId="77777777" w:rsidR="00960EF3" w:rsidRDefault="00960E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495415494"/>
      <w:docPartObj>
        <w:docPartGallery w:val="Page Numbers (Bottom of Page)"/>
        <w:docPartUnique/>
      </w:docPartObj>
    </w:sdtPr>
    <w:sdtEndPr>
      <w:rPr>
        <w:rStyle w:val="PageNumber"/>
      </w:rPr>
    </w:sdtEndPr>
    <w:sdtContent>
      <w:p w14:paraId="68CF2427" w14:textId="1E50491B" w:rsidR="00960EF3" w:rsidRPr="00960EF3" w:rsidRDefault="00960EF3" w:rsidP="00686A3B">
        <w:pPr>
          <w:pStyle w:val="Footer"/>
          <w:framePr w:wrap="none" w:vAnchor="text" w:hAnchor="margin" w:xAlign="center" w:y="1"/>
          <w:rPr>
            <w:rStyle w:val="PageNumber"/>
            <w:rFonts w:ascii="Arial" w:hAnsi="Arial" w:cs="Arial"/>
          </w:rPr>
        </w:pPr>
        <w:r w:rsidRPr="00960EF3">
          <w:rPr>
            <w:rStyle w:val="PageNumber"/>
            <w:rFonts w:ascii="Arial" w:hAnsi="Arial" w:cs="Arial"/>
          </w:rPr>
          <w:fldChar w:fldCharType="begin"/>
        </w:r>
        <w:r w:rsidRPr="00960EF3">
          <w:rPr>
            <w:rStyle w:val="PageNumber"/>
            <w:rFonts w:ascii="Arial" w:hAnsi="Arial" w:cs="Arial"/>
          </w:rPr>
          <w:instrText xml:space="preserve"> PAGE </w:instrText>
        </w:r>
        <w:r w:rsidRPr="00960EF3">
          <w:rPr>
            <w:rStyle w:val="PageNumber"/>
            <w:rFonts w:ascii="Arial" w:hAnsi="Arial" w:cs="Arial"/>
          </w:rPr>
          <w:fldChar w:fldCharType="separate"/>
        </w:r>
        <w:r w:rsidRPr="00960EF3">
          <w:rPr>
            <w:rStyle w:val="PageNumber"/>
            <w:rFonts w:ascii="Arial" w:hAnsi="Arial" w:cs="Arial"/>
            <w:noProof/>
          </w:rPr>
          <w:t>1</w:t>
        </w:r>
        <w:r w:rsidRPr="00960EF3">
          <w:rPr>
            <w:rStyle w:val="PageNumber"/>
            <w:rFonts w:ascii="Arial" w:hAnsi="Arial" w:cs="Arial"/>
          </w:rPr>
          <w:fldChar w:fldCharType="end"/>
        </w:r>
      </w:p>
    </w:sdtContent>
  </w:sdt>
  <w:p w14:paraId="1FFA850E" w14:textId="77777777" w:rsidR="00960EF3" w:rsidRDefault="00960E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8D612A" w14:textId="77777777" w:rsidR="001E0FD2" w:rsidRDefault="001E0FD2" w:rsidP="00960EF3">
      <w:r>
        <w:separator/>
      </w:r>
    </w:p>
  </w:footnote>
  <w:footnote w:type="continuationSeparator" w:id="0">
    <w:p w14:paraId="4A1C7012" w14:textId="77777777" w:rsidR="001E0FD2" w:rsidRDefault="001E0FD2" w:rsidP="00960E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8425E"/>
    <w:multiLevelType w:val="hybridMultilevel"/>
    <w:tmpl w:val="07665230"/>
    <w:lvl w:ilvl="0" w:tplc="068C6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D07CC"/>
    <w:multiLevelType w:val="hybridMultilevel"/>
    <w:tmpl w:val="A10E3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FB12C6"/>
    <w:multiLevelType w:val="hybridMultilevel"/>
    <w:tmpl w:val="9C0AD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630507">
    <w:abstractNumId w:val="0"/>
  </w:num>
  <w:num w:numId="2" w16cid:durableId="515190309">
    <w:abstractNumId w:val="2"/>
  </w:num>
  <w:num w:numId="3" w16cid:durableId="36178745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ah Freedman">
    <w15:presenceInfo w15:providerId="AD" w15:userId="S::mfreedman@ucdavis.edu::a8bfb983-012e-4c1b-ace4-3cb57e98d09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2B"/>
    <w:rsid w:val="000044F2"/>
    <w:rsid w:val="00012CA6"/>
    <w:rsid w:val="00021638"/>
    <w:rsid w:val="00022E06"/>
    <w:rsid w:val="00022E2D"/>
    <w:rsid w:val="000324FB"/>
    <w:rsid w:val="0003790C"/>
    <w:rsid w:val="0005018B"/>
    <w:rsid w:val="00050799"/>
    <w:rsid w:val="0006491F"/>
    <w:rsid w:val="000665B6"/>
    <w:rsid w:val="0007049B"/>
    <w:rsid w:val="00075901"/>
    <w:rsid w:val="000760D4"/>
    <w:rsid w:val="000805BE"/>
    <w:rsid w:val="00086A40"/>
    <w:rsid w:val="00094987"/>
    <w:rsid w:val="000A6C70"/>
    <w:rsid w:val="000B6327"/>
    <w:rsid w:val="000B6D42"/>
    <w:rsid w:val="000B71FA"/>
    <w:rsid w:val="000C4B34"/>
    <w:rsid w:val="000C6907"/>
    <w:rsid w:val="000D5427"/>
    <w:rsid w:val="000D5DB8"/>
    <w:rsid w:val="000D6C24"/>
    <w:rsid w:val="000E1317"/>
    <w:rsid w:val="000E15CF"/>
    <w:rsid w:val="000E1F37"/>
    <w:rsid w:val="000E4C60"/>
    <w:rsid w:val="000E717D"/>
    <w:rsid w:val="000F2B05"/>
    <w:rsid w:val="000F43DC"/>
    <w:rsid w:val="000F7533"/>
    <w:rsid w:val="00100116"/>
    <w:rsid w:val="00103718"/>
    <w:rsid w:val="00107570"/>
    <w:rsid w:val="00117ADE"/>
    <w:rsid w:val="00127DD0"/>
    <w:rsid w:val="00161EB7"/>
    <w:rsid w:val="00176D53"/>
    <w:rsid w:val="00183A3C"/>
    <w:rsid w:val="001B27EC"/>
    <w:rsid w:val="001B55E9"/>
    <w:rsid w:val="001C0969"/>
    <w:rsid w:val="001D0B43"/>
    <w:rsid w:val="001D6E84"/>
    <w:rsid w:val="001E0FD2"/>
    <w:rsid w:val="001E5D40"/>
    <w:rsid w:val="001F32FD"/>
    <w:rsid w:val="002005B9"/>
    <w:rsid w:val="00204994"/>
    <w:rsid w:val="00220690"/>
    <w:rsid w:val="0023596B"/>
    <w:rsid w:val="00237845"/>
    <w:rsid w:val="00252C6E"/>
    <w:rsid w:val="00255F95"/>
    <w:rsid w:val="002663F8"/>
    <w:rsid w:val="00270B40"/>
    <w:rsid w:val="00271312"/>
    <w:rsid w:val="00272202"/>
    <w:rsid w:val="00272689"/>
    <w:rsid w:val="0029499C"/>
    <w:rsid w:val="002A08B1"/>
    <w:rsid w:val="002A2588"/>
    <w:rsid w:val="002A42C5"/>
    <w:rsid w:val="002B5F82"/>
    <w:rsid w:val="002C2C4D"/>
    <w:rsid w:val="002C58AF"/>
    <w:rsid w:val="002E1738"/>
    <w:rsid w:val="002E6CCC"/>
    <w:rsid w:val="002F0053"/>
    <w:rsid w:val="00305705"/>
    <w:rsid w:val="0031649A"/>
    <w:rsid w:val="0032314A"/>
    <w:rsid w:val="0032482D"/>
    <w:rsid w:val="003252E6"/>
    <w:rsid w:val="0034167F"/>
    <w:rsid w:val="003545DC"/>
    <w:rsid w:val="00360DAB"/>
    <w:rsid w:val="00363DB4"/>
    <w:rsid w:val="0036474D"/>
    <w:rsid w:val="00366FA3"/>
    <w:rsid w:val="00375FFC"/>
    <w:rsid w:val="003978EC"/>
    <w:rsid w:val="003A7F31"/>
    <w:rsid w:val="003D647E"/>
    <w:rsid w:val="003F07F1"/>
    <w:rsid w:val="00407B39"/>
    <w:rsid w:val="00451810"/>
    <w:rsid w:val="00454C6A"/>
    <w:rsid w:val="00455E8E"/>
    <w:rsid w:val="00456FCE"/>
    <w:rsid w:val="00461E3D"/>
    <w:rsid w:val="00463E0F"/>
    <w:rsid w:val="00464491"/>
    <w:rsid w:val="004712D1"/>
    <w:rsid w:val="004768A1"/>
    <w:rsid w:val="0048717D"/>
    <w:rsid w:val="00491190"/>
    <w:rsid w:val="00491888"/>
    <w:rsid w:val="004951C9"/>
    <w:rsid w:val="00497ECA"/>
    <w:rsid w:val="004A5FA2"/>
    <w:rsid w:val="004A6F5B"/>
    <w:rsid w:val="004D1EC2"/>
    <w:rsid w:val="004E0AB9"/>
    <w:rsid w:val="004F17DD"/>
    <w:rsid w:val="004F3F9B"/>
    <w:rsid w:val="0051120A"/>
    <w:rsid w:val="00511C25"/>
    <w:rsid w:val="00513892"/>
    <w:rsid w:val="00521FFA"/>
    <w:rsid w:val="00522E44"/>
    <w:rsid w:val="00523333"/>
    <w:rsid w:val="00523F29"/>
    <w:rsid w:val="0052521C"/>
    <w:rsid w:val="0053607E"/>
    <w:rsid w:val="0054033A"/>
    <w:rsid w:val="005417C5"/>
    <w:rsid w:val="00546AD4"/>
    <w:rsid w:val="005546E6"/>
    <w:rsid w:val="005718BB"/>
    <w:rsid w:val="00573BFB"/>
    <w:rsid w:val="00576E76"/>
    <w:rsid w:val="005819CD"/>
    <w:rsid w:val="005830DE"/>
    <w:rsid w:val="00584BC9"/>
    <w:rsid w:val="00590266"/>
    <w:rsid w:val="005954D7"/>
    <w:rsid w:val="00595B9B"/>
    <w:rsid w:val="005A024A"/>
    <w:rsid w:val="005D272A"/>
    <w:rsid w:val="005D2AB8"/>
    <w:rsid w:val="005D35EB"/>
    <w:rsid w:val="005D3D20"/>
    <w:rsid w:val="005D6323"/>
    <w:rsid w:val="005E0C21"/>
    <w:rsid w:val="005E0C77"/>
    <w:rsid w:val="005E1397"/>
    <w:rsid w:val="00600347"/>
    <w:rsid w:val="0060230B"/>
    <w:rsid w:val="00602FD7"/>
    <w:rsid w:val="006216AF"/>
    <w:rsid w:val="00635622"/>
    <w:rsid w:val="00636458"/>
    <w:rsid w:val="0064138B"/>
    <w:rsid w:val="00647BD5"/>
    <w:rsid w:val="00663FDC"/>
    <w:rsid w:val="006800FA"/>
    <w:rsid w:val="006801ED"/>
    <w:rsid w:val="0068253C"/>
    <w:rsid w:val="0068408F"/>
    <w:rsid w:val="006963A4"/>
    <w:rsid w:val="00697D59"/>
    <w:rsid w:val="006A7B97"/>
    <w:rsid w:val="006B08DE"/>
    <w:rsid w:val="006C6C9B"/>
    <w:rsid w:val="006C7F9D"/>
    <w:rsid w:val="006F75C8"/>
    <w:rsid w:val="00705420"/>
    <w:rsid w:val="00710283"/>
    <w:rsid w:val="007123B3"/>
    <w:rsid w:val="00712909"/>
    <w:rsid w:val="00714276"/>
    <w:rsid w:val="00714ECF"/>
    <w:rsid w:val="0071556E"/>
    <w:rsid w:val="007170CC"/>
    <w:rsid w:val="00724616"/>
    <w:rsid w:val="00731A09"/>
    <w:rsid w:val="00735D53"/>
    <w:rsid w:val="0074798D"/>
    <w:rsid w:val="00760EC4"/>
    <w:rsid w:val="007617B4"/>
    <w:rsid w:val="00771517"/>
    <w:rsid w:val="00776E27"/>
    <w:rsid w:val="007772D8"/>
    <w:rsid w:val="00785DBD"/>
    <w:rsid w:val="00786CE2"/>
    <w:rsid w:val="00786D58"/>
    <w:rsid w:val="0079233F"/>
    <w:rsid w:val="007957FA"/>
    <w:rsid w:val="007A08AA"/>
    <w:rsid w:val="007B00CD"/>
    <w:rsid w:val="007B49E0"/>
    <w:rsid w:val="007C6F2B"/>
    <w:rsid w:val="007D43DA"/>
    <w:rsid w:val="007D5F08"/>
    <w:rsid w:val="007D63DF"/>
    <w:rsid w:val="0080485D"/>
    <w:rsid w:val="00810135"/>
    <w:rsid w:val="00812D8C"/>
    <w:rsid w:val="00813A93"/>
    <w:rsid w:val="008201D3"/>
    <w:rsid w:val="00821273"/>
    <w:rsid w:val="00831517"/>
    <w:rsid w:val="00832A59"/>
    <w:rsid w:val="008442F3"/>
    <w:rsid w:val="00851F66"/>
    <w:rsid w:val="0085278B"/>
    <w:rsid w:val="00857DA7"/>
    <w:rsid w:val="00860495"/>
    <w:rsid w:val="00881744"/>
    <w:rsid w:val="0088719E"/>
    <w:rsid w:val="00891134"/>
    <w:rsid w:val="008A234F"/>
    <w:rsid w:val="008A6EED"/>
    <w:rsid w:val="008B4138"/>
    <w:rsid w:val="008B5BDC"/>
    <w:rsid w:val="008C0752"/>
    <w:rsid w:val="008C465A"/>
    <w:rsid w:val="008D74F2"/>
    <w:rsid w:val="008E465F"/>
    <w:rsid w:val="008F5CBB"/>
    <w:rsid w:val="009034A4"/>
    <w:rsid w:val="00911207"/>
    <w:rsid w:val="0092021E"/>
    <w:rsid w:val="00920E68"/>
    <w:rsid w:val="00922FAF"/>
    <w:rsid w:val="00924CA7"/>
    <w:rsid w:val="00927710"/>
    <w:rsid w:val="00941822"/>
    <w:rsid w:val="00942EB0"/>
    <w:rsid w:val="00947660"/>
    <w:rsid w:val="00960EF3"/>
    <w:rsid w:val="0096266B"/>
    <w:rsid w:val="009642CD"/>
    <w:rsid w:val="00974A0F"/>
    <w:rsid w:val="009758DA"/>
    <w:rsid w:val="00981D73"/>
    <w:rsid w:val="009865E7"/>
    <w:rsid w:val="00987E23"/>
    <w:rsid w:val="00991E71"/>
    <w:rsid w:val="0099785E"/>
    <w:rsid w:val="009A018B"/>
    <w:rsid w:val="009A30BD"/>
    <w:rsid w:val="009A6029"/>
    <w:rsid w:val="009B1033"/>
    <w:rsid w:val="009B2967"/>
    <w:rsid w:val="009C401A"/>
    <w:rsid w:val="009C5D9A"/>
    <w:rsid w:val="009C76E2"/>
    <w:rsid w:val="009D1708"/>
    <w:rsid w:val="009D1EF6"/>
    <w:rsid w:val="009E23CC"/>
    <w:rsid w:val="009E2E73"/>
    <w:rsid w:val="009E638F"/>
    <w:rsid w:val="009F1790"/>
    <w:rsid w:val="009F53D8"/>
    <w:rsid w:val="009F7C0E"/>
    <w:rsid w:val="00A14F03"/>
    <w:rsid w:val="00A15FA8"/>
    <w:rsid w:val="00A236DE"/>
    <w:rsid w:val="00A26FFC"/>
    <w:rsid w:val="00A274D5"/>
    <w:rsid w:val="00A36415"/>
    <w:rsid w:val="00A37B73"/>
    <w:rsid w:val="00A445E1"/>
    <w:rsid w:val="00A5253A"/>
    <w:rsid w:val="00A67D9E"/>
    <w:rsid w:val="00A70DC8"/>
    <w:rsid w:val="00A71F69"/>
    <w:rsid w:val="00A80BA4"/>
    <w:rsid w:val="00A901CF"/>
    <w:rsid w:val="00A962B3"/>
    <w:rsid w:val="00AA0A4E"/>
    <w:rsid w:val="00AA2E22"/>
    <w:rsid w:val="00AA4FEF"/>
    <w:rsid w:val="00AA6648"/>
    <w:rsid w:val="00AC6CB4"/>
    <w:rsid w:val="00AD5F50"/>
    <w:rsid w:val="00B02594"/>
    <w:rsid w:val="00B03A71"/>
    <w:rsid w:val="00B13EF6"/>
    <w:rsid w:val="00B226FC"/>
    <w:rsid w:val="00B250B6"/>
    <w:rsid w:val="00B26E2F"/>
    <w:rsid w:val="00B336E5"/>
    <w:rsid w:val="00B340AA"/>
    <w:rsid w:val="00B41ED7"/>
    <w:rsid w:val="00B53969"/>
    <w:rsid w:val="00B6245A"/>
    <w:rsid w:val="00B64AE3"/>
    <w:rsid w:val="00B67BB2"/>
    <w:rsid w:val="00B706BE"/>
    <w:rsid w:val="00B71F89"/>
    <w:rsid w:val="00B752FC"/>
    <w:rsid w:val="00B8470F"/>
    <w:rsid w:val="00B97ED9"/>
    <w:rsid w:val="00BA420B"/>
    <w:rsid w:val="00BA4D31"/>
    <w:rsid w:val="00BA59D0"/>
    <w:rsid w:val="00BA7D0C"/>
    <w:rsid w:val="00BE5627"/>
    <w:rsid w:val="00BE5F7E"/>
    <w:rsid w:val="00BF6A30"/>
    <w:rsid w:val="00C0665A"/>
    <w:rsid w:val="00C0721B"/>
    <w:rsid w:val="00C355F1"/>
    <w:rsid w:val="00C35E1A"/>
    <w:rsid w:val="00C40663"/>
    <w:rsid w:val="00C42AA3"/>
    <w:rsid w:val="00C43676"/>
    <w:rsid w:val="00C465BA"/>
    <w:rsid w:val="00C60F5E"/>
    <w:rsid w:val="00C67010"/>
    <w:rsid w:val="00C80CBA"/>
    <w:rsid w:val="00C81054"/>
    <w:rsid w:val="00C8563A"/>
    <w:rsid w:val="00C95DE6"/>
    <w:rsid w:val="00CA44A5"/>
    <w:rsid w:val="00CE2A00"/>
    <w:rsid w:val="00CE5BA1"/>
    <w:rsid w:val="00CE7E66"/>
    <w:rsid w:val="00CF0E53"/>
    <w:rsid w:val="00CF71E3"/>
    <w:rsid w:val="00D0143E"/>
    <w:rsid w:val="00D172DB"/>
    <w:rsid w:val="00D253DC"/>
    <w:rsid w:val="00D30861"/>
    <w:rsid w:val="00D4039B"/>
    <w:rsid w:val="00D46119"/>
    <w:rsid w:val="00D512DD"/>
    <w:rsid w:val="00D57121"/>
    <w:rsid w:val="00D63F3B"/>
    <w:rsid w:val="00D646FC"/>
    <w:rsid w:val="00D7659E"/>
    <w:rsid w:val="00D9245C"/>
    <w:rsid w:val="00D92CDE"/>
    <w:rsid w:val="00D9459A"/>
    <w:rsid w:val="00DC3A20"/>
    <w:rsid w:val="00DC716B"/>
    <w:rsid w:val="00DD220A"/>
    <w:rsid w:val="00DE433E"/>
    <w:rsid w:val="00DE5A3C"/>
    <w:rsid w:val="00DF5807"/>
    <w:rsid w:val="00E10ECB"/>
    <w:rsid w:val="00E23D91"/>
    <w:rsid w:val="00E40EFC"/>
    <w:rsid w:val="00E43118"/>
    <w:rsid w:val="00E45B3C"/>
    <w:rsid w:val="00E56BB0"/>
    <w:rsid w:val="00E617FC"/>
    <w:rsid w:val="00E647A5"/>
    <w:rsid w:val="00E712E5"/>
    <w:rsid w:val="00E71762"/>
    <w:rsid w:val="00E77BC2"/>
    <w:rsid w:val="00E815A6"/>
    <w:rsid w:val="00E8349C"/>
    <w:rsid w:val="00E9181E"/>
    <w:rsid w:val="00E94EB1"/>
    <w:rsid w:val="00E9649A"/>
    <w:rsid w:val="00E96647"/>
    <w:rsid w:val="00EA0B00"/>
    <w:rsid w:val="00EA0F0D"/>
    <w:rsid w:val="00EA2CEF"/>
    <w:rsid w:val="00EA55E5"/>
    <w:rsid w:val="00EA6671"/>
    <w:rsid w:val="00EB5EBB"/>
    <w:rsid w:val="00EC0E01"/>
    <w:rsid w:val="00EC2497"/>
    <w:rsid w:val="00EC4444"/>
    <w:rsid w:val="00EC7DEA"/>
    <w:rsid w:val="00ED41F6"/>
    <w:rsid w:val="00F27AEE"/>
    <w:rsid w:val="00F33806"/>
    <w:rsid w:val="00F3524F"/>
    <w:rsid w:val="00F42A12"/>
    <w:rsid w:val="00F44DE9"/>
    <w:rsid w:val="00F60616"/>
    <w:rsid w:val="00F65CF7"/>
    <w:rsid w:val="00F6639F"/>
    <w:rsid w:val="00F67C16"/>
    <w:rsid w:val="00F70574"/>
    <w:rsid w:val="00FB218D"/>
    <w:rsid w:val="00FB3B35"/>
    <w:rsid w:val="00FB5115"/>
    <w:rsid w:val="00FC39CB"/>
    <w:rsid w:val="00FC6442"/>
    <w:rsid w:val="00FF0514"/>
    <w:rsid w:val="00FF3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D565"/>
  <w15:chartTrackingRefBased/>
  <w15:docId w15:val="{6812C4F5-8EAF-D547-940C-2E310BA63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17DD"/>
    <w:rPr>
      <w:color w:val="808080"/>
    </w:rPr>
  </w:style>
  <w:style w:type="paragraph" w:styleId="ListParagraph">
    <w:name w:val="List Paragraph"/>
    <w:basedOn w:val="Normal"/>
    <w:uiPriority w:val="34"/>
    <w:qFormat/>
    <w:rsid w:val="009F7C0E"/>
    <w:pPr>
      <w:ind w:left="720"/>
      <w:contextualSpacing/>
    </w:pPr>
  </w:style>
  <w:style w:type="character" w:styleId="Hyperlink">
    <w:name w:val="Hyperlink"/>
    <w:basedOn w:val="DefaultParagraphFont"/>
    <w:uiPriority w:val="99"/>
    <w:unhideWhenUsed/>
    <w:rsid w:val="00602FD7"/>
    <w:rPr>
      <w:color w:val="0563C1" w:themeColor="hyperlink"/>
      <w:u w:val="single"/>
    </w:rPr>
  </w:style>
  <w:style w:type="paragraph" w:styleId="NormalWeb">
    <w:name w:val="Normal (Web)"/>
    <w:basedOn w:val="Normal"/>
    <w:uiPriority w:val="99"/>
    <w:semiHidden/>
    <w:unhideWhenUsed/>
    <w:rsid w:val="005A024A"/>
    <w:rPr>
      <w:rFonts w:ascii="Times New Roman" w:hAnsi="Times New Roman" w:cs="Times New Roman"/>
    </w:rPr>
  </w:style>
  <w:style w:type="paragraph" w:styleId="Revision">
    <w:name w:val="Revision"/>
    <w:hidden/>
    <w:uiPriority w:val="99"/>
    <w:semiHidden/>
    <w:rsid w:val="00C95DE6"/>
  </w:style>
  <w:style w:type="paragraph" w:styleId="Footer">
    <w:name w:val="footer"/>
    <w:basedOn w:val="Normal"/>
    <w:link w:val="FooterChar"/>
    <w:uiPriority w:val="99"/>
    <w:unhideWhenUsed/>
    <w:rsid w:val="00960EF3"/>
    <w:pPr>
      <w:tabs>
        <w:tab w:val="center" w:pos="4680"/>
        <w:tab w:val="right" w:pos="9360"/>
      </w:tabs>
    </w:pPr>
  </w:style>
  <w:style w:type="character" w:customStyle="1" w:styleId="FooterChar">
    <w:name w:val="Footer Char"/>
    <w:basedOn w:val="DefaultParagraphFont"/>
    <w:link w:val="Footer"/>
    <w:uiPriority w:val="99"/>
    <w:rsid w:val="00960EF3"/>
  </w:style>
  <w:style w:type="character" w:styleId="PageNumber">
    <w:name w:val="page number"/>
    <w:basedOn w:val="DefaultParagraphFont"/>
    <w:uiPriority w:val="99"/>
    <w:semiHidden/>
    <w:unhideWhenUsed/>
    <w:rsid w:val="00960EF3"/>
  </w:style>
  <w:style w:type="paragraph" w:styleId="Header">
    <w:name w:val="header"/>
    <w:basedOn w:val="Normal"/>
    <w:link w:val="HeaderChar"/>
    <w:uiPriority w:val="99"/>
    <w:unhideWhenUsed/>
    <w:rsid w:val="00960EF3"/>
    <w:pPr>
      <w:tabs>
        <w:tab w:val="center" w:pos="4680"/>
        <w:tab w:val="right" w:pos="9360"/>
      </w:tabs>
    </w:pPr>
  </w:style>
  <w:style w:type="character" w:customStyle="1" w:styleId="HeaderChar">
    <w:name w:val="Header Char"/>
    <w:basedOn w:val="DefaultParagraphFont"/>
    <w:link w:val="Header"/>
    <w:uiPriority w:val="99"/>
    <w:rsid w:val="00960EF3"/>
  </w:style>
  <w:style w:type="character" w:styleId="LineNumber">
    <w:name w:val="line number"/>
    <w:basedOn w:val="DefaultParagraphFont"/>
    <w:uiPriority w:val="99"/>
    <w:semiHidden/>
    <w:unhideWhenUsed/>
    <w:rsid w:val="00960EF3"/>
  </w:style>
  <w:style w:type="character" w:styleId="UnresolvedMention">
    <w:name w:val="Unresolved Mention"/>
    <w:basedOn w:val="DefaultParagraphFont"/>
    <w:uiPriority w:val="99"/>
    <w:semiHidden/>
    <w:unhideWhenUsed/>
    <w:rsid w:val="00DC7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180">
      <w:bodyDiv w:val="1"/>
      <w:marLeft w:val="0"/>
      <w:marRight w:val="0"/>
      <w:marTop w:val="0"/>
      <w:marBottom w:val="0"/>
      <w:divBdr>
        <w:top w:val="none" w:sz="0" w:space="0" w:color="auto"/>
        <w:left w:val="none" w:sz="0" w:space="0" w:color="auto"/>
        <w:bottom w:val="none" w:sz="0" w:space="0" w:color="auto"/>
        <w:right w:val="none" w:sz="0" w:space="0" w:color="auto"/>
      </w:divBdr>
    </w:div>
    <w:div w:id="20979587">
      <w:bodyDiv w:val="1"/>
      <w:marLeft w:val="0"/>
      <w:marRight w:val="0"/>
      <w:marTop w:val="0"/>
      <w:marBottom w:val="0"/>
      <w:divBdr>
        <w:top w:val="none" w:sz="0" w:space="0" w:color="auto"/>
        <w:left w:val="none" w:sz="0" w:space="0" w:color="auto"/>
        <w:bottom w:val="none" w:sz="0" w:space="0" w:color="auto"/>
        <w:right w:val="none" w:sz="0" w:space="0" w:color="auto"/>
      </w:divBdr>
    </w:div>
    <w:div w:id="120392582">
      <w:bodyDiv w:val="1"/>
      <w:marLeft w:val="0"/>
      <w:marRight w:val="0"/>
      <w:marTop w:val="0"/>
      <w:marBottom w:val="0"/>
      <w:divBdr>
        <w:top w:val="none" w:sz="0" w:space="0" w:color="auto"/>
        <w:left w:val="none" w:sz="0" w:space="0" w:color="auto"/>
        <w:bottom w:val="none" w:sz="0" w:space="0" w:color="auto"/>
        <w:right w:val="none" w:sz="0" w:space="0" w:color="auto"/>
      </w:divBdr>
    </w:div>
    <w:div w:id="202451710">
      <w:bodyDiv w:val="1"/>
      <w:marLeft w:val="0"/>
      <w:marRight w:val="0"/>
      <w:marTop w:val="0"/>
      <w:marBottom w:val="0"/>
      <w:divBdr>
        <w:top w:val="none" w:sz="0" w:space="0" w:color="auto"/>
        <w:left w:val="none" w:sz="0" w:space="0" w:color="auto"/>
        <w:bottom w:val="none" w:sz="0" w:space="0" w:color="auto"/>
        <w:right w:val="none" w:sz="0" w:space="0" w:color="auto"/>
      </w:divBdr>
    </w:div>
    <w:div w:id="225579504">
      <w:bodyDiv w:val="1"/>
      <w:marLeft w:val="0"/>
      <w:marRight w:val="0"/>
      <w:marTop w:val="0"/>
      <w:marBottom w:val="0"/>
      <w:divBdr>
        <w:top w:val="none" w:sz="0" w:space="0" w:color="auto"/>
        <w:left w:val="none" w:sz="0" w:space="0" w:color="auto"/>
        <w:bottom w:val="none" w:sz="0" w:space="0" w:color="auto"/>
        <w:right w:val="none" w:sz="0" w:space="0" w:color="auto"/>
      </w:divBdr>
    </w:div>
    <w:div w:id="245578193">
      <w:bodyDiv w:val="1"/>
      <w:marLeft w:val="0"/>
      <w:marRight w:val="0"/>
      <w:marTop w:val="0"/>
      <w:marBottom w:val="0"/>
      <w:divBdr>
        <w:top w:val="none" w:sz="0" w:space="0" w:color="auto"/>
        <w:left w:val="none" w:sz="0" w:space="0" w:color="auto"/>
        <w:bottom w:val="none" w:sz="0" w:space="0" w:color="auto"/>
        <w:right w:val="none" w:sz="0" w:space="0" w:color="auto"/>
      </w:divBdr>
    </w:div>
    <w:div w:id="252394207">
      <w:bodyDiv w:val="1"/>
      <w:marLeft w:val="0"/>
      <w:marRight w:val="0"/>
      <w:marTop w:val="0"/>
      <w:marBottom w:val="0"/>
      <w:divBdr>
        <w:top w:val="none" w:sz="0" w:space="0" w:color="auto"/>
        <w:left w:val="none" w:sz="0" w:space="0" w:color="auto"/>
        <w:bottom w:val="none" w:sz="0" w:space="0" w:color="auto"/>
        <w:right w:val="none" w:sz="0" w:space="0" w:color="auto"/>
      </w:divBdr>
    </w:div>
    <w:div w:id="344289650">
      <w:bodyDiv w:val="1"/>
      <w:marLeft w:val="0"/>
      <w:marRight w:val="0"/>
      <w:marTop w:val="0"/>
      <w:marBottom w:val="0"/>
      <w:divBdr>
        <w:top w:val="none" w:sz="0" w:space="0" w:color="auto"/>
        <w:left w:val="none" w:sz="0" w:space="0" w:color="auto"/>
        <w:bottom w:val="none" w:sz="0" w:space="0" w:color="auto"/>
        <w:right w:val="none" w:sz="0" w:space="0" w:color="auto"/>
      </w:divBdr>
    </w:div>
    <w:div w:id="363679808">
      <w:bodyDiv w:val="1"/>
      <w:marLeft w:val="0"/>
      <w:marRight w:val="0"/>
      <w:marTop w:val="0"/>
      <w:marBottom w:val="0"/>
      <w:divBdr>
        <w:top w:val="none" w:sz="0" w:space="0" w:color="auto"/>
        <w:left w:val="none" w:sz="0" w:space="0" w:color="auto"/>
        <w:bottom w:val="none" w:sz="0" w:space="0" w:color="auto"/>
        <w:right w:val="none" w:sz="0" w:space="0" w:color="auto"/>
      </w:divBdr>
    </w:div>
    <w:div w:id="451479260">
      <w:bodyDiv w:val="1"/>
      <w:marLeft w:val="0"/>
      <w:marRight w:val="0"/>
      <w:marTop w:val="0"/>
      <w:marBottom w:val="0"/>
      <w:divBdr>
        <w:top w:val="none" w:sz="0" w:space="0" w:color="auto"/>
        <w:left w:val="none" w:sz="0" w:space="0" w:color="auto"/>
        <w:bottom w:val="none" w:sz="0" w:space="0" w:color="auto"/>
        <w:right w:val="none" w:sz="0" w:space="0" w:color="auto"/>
      </w:divBdr>
      <w:divsChild>
        <w:div w:id="1672366740">
          <w:marLeft w:val="0"/>
          <w:marRight w:val="0"/>
          <w:marTop w:val="0"/>
          <w:marBottom w:val="0"/>
          <w:divBdr>
            <w:top w:val="none" w:sz="0" w:space="0" w:color="auto"/>
            <w:left w:val="none" w:sz="0" w:space="0" w:color="auto"/>
            <w:bottom w:val="none" w:sz="0" w:space="0" w:color="auto"/>
            <w:right w:val="none" w:sz="0" w:space="0" w:color="auto"/>
          </w:divBdr>
          <w:divsChild>
            <w:div w:id="1477989955">
              <w:marLeft w:val="0"/>
              <w:marRight w:val="0"/>
              <w:marTop w:val="0"/>
              <w:marBottom w:val="0"/>
              <w:divBdr>
                <w:top w:val="none" w:sz="0" w:space="0" w:color="auto"/>
                <w:left w:val="none" w:sz="0" w:space="0" w:color="auto"/>
                <w:bottom w:val="none" w:sz="0" w:space="0" w:color="auto"/>
                <w:right w:val="none" w:sz="0" w:space="0" w:color="auto"/>
              </w:divBdr>
              <w:divsChild>
                <w:div w:id="3503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1187">
      <w:bodyDiv w:val="1"/>
      <w:marLeft w:val="0"/>
      <w:marRight w:val="0"/>
      <w:marTop w:val="0"/>
      <w:marBottom w:val="0"/>
      <w:divBdr>
        <w:top w:val="none" w:sz="0" w:space="0" w:color="auto"/>
        <w:left w:val="none" w:sz="0" w:space="0" w:color="auto"/>
        <w:bottom w:val="none" w:sz="0" w:space="0" w:color="auto"/>
        <w:right w:val="none" w:sz="0" w:space="0" w:color="auto"/>
      </w:divBdr>
      <w:divsChild>
        <w:div w:id="1204446719">
          <w:marLeft w:val="0"/>
          <w:marRight w:val="0"/>
          <w:marTop w:val="0"/>
          <w:marBottom w:val="0"/>
          <w:divBdr>
            <w:top w:val="none" w:sz="0" w:space="0" w:color="auto"/>
            <w:left w:val="none" w:sz="0" w:space="0" w:color="auto"/>
            <w:bottom w:val="none" w:sz="0" w:space="0" w:color="auto"/>
            <w:right w:val="none" w:sz="0" w:space="0" w:color="auto"/>
          </w:divBdr>
          <w:divsChild>
            <w:div w:id="1614630199">
              <w:marLeft w:val="0"/>
              <w:marRight w:val="0"/>
              <w:marTop w:val="0"/>
              <w:marBottom w:val="0"/>
              <w:divBdr>
                <w:top w:val="none" w:sz="0" w:space="0" w:color="auto"/>
                <w:left w:val="none" w:sz="0" w:space="0" w:color="auto"/>
                <w:bottom w:val="none" w:sz="0" w:space="0" w:color="auto"/>
                <w:right w:val="none" w:sz="0" w:space="0" w:color="auto"/>
              </w:divBdr>
              <w:divsChild>
                <w:div w:id="7171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52337">
      <w:bodyDiv w:val="1"/>
      <w:marLeft w:val="0"/>
      <w:marRight w:val="0"/>
      <w:marTop w:val="0"/>
      <w:marBottom w:val="0"/>
      <w:divBdr>
        <w:top w:val="none" w:sz="0" w:space="0" w:color="auto"/>
        <w:left w:val="none" w:sz="0" w:space="0" w:color="auto"/>
        <w:bottom w:val="none" w:sz="0" w:space="0" w:color="auto"/>
        <w:right w:val="none" w:sz="0" w:space="0" w:color="auto"/>
      </w:divBdr>
    </w:div>
    <w:div w:id="506213661">
      <w:bodyDiv w:val="1"/>
      <w:marLeft w:val="0"/>
      <w:marRight w:val="0"/>
      <w:marTop w:val="0"/>
      <w:marBottom w:val="0"/>
      <w:divBdr>
        <w:top w:val="none" w:sz="0" w:space="0" w:color="auto"/>
        <w:left w:val="none" w:sz="0" w:space="0" w:color="auto"/>
        <w:bottom w:val="none" w:sz="0" w:space="0" w:color="auto"/>
        <w:right w:val="none" w:sz="0" w:space="0" w:color="auto"/>
      </w:divBdr>
      <w:divsChild>
        <w:div w:id="754208641">
          <w:marLeft w:val="0"/>
          <w:marRight w:val="0"/>
          <w:marTop w:val="0"/>
          <w:marBottom w:val="0"/>
          <w:divBdr>
            <w:top w:val="none" w:sz="0" w:space="0" w:color="auto"/>
            <w:left w:val="none" w:sz="0" w:space="0" w:color="auto"/>
            <w:bottom w:val="none" w:sz="0" w:space="0" w:color="auto"/>
            <w:right w:val="none" w:sz="0" w:space="0" w:color="auto"/>
          </w:divBdr>
          <w:divsChild>
            <w:div w:id="1555699137">
              <w:marLeft w:val="0"/>
              <w:marRight w:val="0"/>
              <w:marTop w:val="0"/>
              <w:marBottom w:val="0"/>
              <w:divBdr>
                <w:top w:val="none" w:sz="0" w:space="0" w:color="auto"/>
                <w:left w:val="none" w:sz="0" w:space="0" w:color="auto"/>
                <w:bottom w:val="none" w:sz="0" w:space="0" w:color="auto"/>
                <w:right w:val="none" w:sz="0" w:space="0" w:color="auto"/>
              </w:divBdr>
              <w:divsChild>
                <w:div w:id="16034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04418">
      <w:bodyDiv w:val="1"/>
      <w:marLeft w:val="0"/>
      <w:marRight w:val="0"/>
      <w:marTop w:val="0"/>
      <w:marBottom w:val="0"/>
      <w:divBdr>
        <w:top w:val="none" w:sz="0" w:space="0" w:color="auto"/>
        <w:left w:val="none" w:sz="0" w:space="0" w:color="auto"/>
        <w:bottom w:val="none" w:sz="0" w:space="0" w:color="auto"/>
        <w:right w:val="none" w:sz="0" w:space="0" w:color="auto"/>
      </w:divBdr>
    </w:div>
    <w:div w:id="547379248">
      <w:bodyDiv w:val="1"/>
      <w:marLeft w:val="0"/>
      <w:marRight w:val="0"/>
      <w:marTop w:val="0"/>
      <w:marBottom w:val="0"/>
      <w:divBdr>
        <w:top w:val="none" w:sz="0" w:space="0" w:color="auto"/>
        <w:left w:val="none" w:sz="0" w:space="0" w:color="auto"/>
        <w:bottom w:val="none" w:sz="0" w:space="0" w:color="auto"/>
        <w:right w:val="none" w:sz="0" w:space="0" w:color="auto"/>
      </w:divBdr>
    </w:div>
    <w:div w:id="553807958">
      <w:bodyDiv w:val="1"/>
      <w:marLeft w:val="0"/>
      <w:marRight w:val="0"/>
      <w:marTop w:val="0"/>
      <w:marBottom w:val="0"/>
      <w:divBdr>
        <w:top w:val="none" w:sz="0" w:space="0" w:color="auto"/>
        <w:left w:val="none" w:sz="0" w:space="0" w:color="auto"/>
        <w:bottom w:val="none" w:sz="0" w:space="0" w:color="auto"/>
        <w:right w:val="none" w:sz="0" w:space="0" w:color="auto"/>
      </w:divBdr>
    </w:div>
    <w:div w:id="565454923">
      <w:bodyDiv w:val="1"/>
      <w:marLeft w:val="0"/>
      <w:marRight w:val="0"/>
      <w:marTop w:val="0"/>
      <w:marBottom w:val="0"/>
      <w:divBdr>
        <w:top w:val="none" w:sz="0" w:space="0" w:color="auto"/>
        <w:left w:val="none" w:sz="0" w:space="0" w:color="auto"/>
        <w:bottom w:val="none" w:sz="0" w:space="0" w:color="auto"/>
        <w:right w:val="none" w:sz="0" w:space="0" w:color="auto"/>
      </w:divBdr>
    </w:div>
    <w:div w:id="772626750">
      <w:bodyDiv w:val="1"/>
      <w:marLeft w:val="0"/>
      <w:marRight w:val="0"/>
      <w:marTop w:val="0"/>
      <w:marBottom w:val="0"/>
      <w:divBdr>
        <w:top w:val="none" w:sz="0" w:space="0" w:color="auto"/>
        <w:left w:val="none" w:sz="0" w:space="0" w:color="auto"/>
        <w:bottom w:val="none" w:sz="0" w:space="0" w:color="auto"/>
        <w:right w:val="none" w:sz="0" w:space="0" w:color="auto"/>
      </w:divBdr>
    </w:div>
    <w:div w:id="788355631">
      <w:bodyDiv w:val="1"/>
      <w:marLeft w:val="0"/>
      <w:marRight w:val="0"/>
      <w:marTop w:val="0"/>
      <w:marBottom w:val="0"/>
      <w:divBdr>
        <w:top w:val="none" w:sz="0" w:space="0" w:color="auto"/>
        <w:left w:val="none" w:sz="0" w:space="0" w:color="auto"/>
        <w:bottom w:val="none" w:sz="0" w:space="0" w:color="auto"/>
        <w:right w:val="none" w:sz="0" w:space="0" w:color="auto"/>
      </w:divBdr>
    </w:div>
    <w:div w:id="935289064">
      <w:bodyDiv w:val="1"/>
      <w:marLeft w:val="0"/>
      <w:marRight w:val="0"/>
      <w:marTop w:val="0"/>
      <w:marBottom w:val="0"/>
      <w:divBdr>
        <w:top w:val="none" w:sz="0" w:space="0" w:color="auto"/>
        <w:left w:val="none" w:sz="0" w:space="0" w:color="auto"/>
        <w:bottom w:val="none" w:sz="0" w:space="0" w:color="auto"/>
        <w:right w:val="none" w:sz="0" w:space="0" w:color="auto"/>
      </w:divBdr>
    </w:div>
    <w:div w:id="964387721">
      <w:bodyDiv w:val="1"/>
      <w:marLeft w:val="0"/>
      <w:marRight w:val="0"/>
      <w:marTop w:val="0"/>
      <w:marBottom w:val="0"/>
      <w:divBdr>
        <w:top w:val="none" w:sz="0" w:space="0" w:color="auto"/>
        <w:left w:val="none" w:sz="0" w:space="0" w:color="auto"/>
        <w:bottom w:val="none" w:sz="0" w:space="0" w:color="auto"/>
        <w:right w:val="none" w:sz="0" w:space="0" w:color="auto"/>
      </w:divBdr>
    </w:div>
    <w:div w:id="1159733532">
      <w:bodyDiv w:val="1"/>
      <w:marLeft w:val="0"/>
      <w:marRight w:val="0"/>
      <w:marTop w:val="0"/>
      <w:marBottom w:val="0"/>
      <w:divBdr>
        <w:top w:val="none" w:sz="0" w:space="0" w:color="auto"/>
        <w:left w:val="none" w:sz="0" w:space="0" w:color="auto"/>
        <w:bottom w:val="none" w:sz="0" w:space="0" w:color="auto"/>
        <w:right w:val="none" w:sz="0" w:space="0" w:color="auto"/>
      </w:divBdr>
    </w:div>
    <w:div w:id="1169251618">
      <w:bodyDiv w:val="1"/>
      <w:marLeft w:val="0"/>
      <w:marRight w:val="0"/>
      <w:marTop w:val="0"/>
      <w:marBottom w:val="0"/>
      <w:divBdr>
        <w:top w:val="none" w:sz="0" w:space="0" w:color="auto"/>
        <w:left w:val="none" w:sz="0" w:space="0" w:color="auto"/>
        <w:bottom w:val="none" w:sz="0" w:space="0" w:color="auto"/>
        <w:right w:val="none" w:sz="0" w:space="0" w:color="auto"/>
      </w:divBdr>
    </w:div>
    <w:div w:id="1227914869">
      <w:bodyDiv w:val="1"/>
      <w:marLeft w:val="0"/>
      <w:marRight w:val="0"/>
      <w:marTop w:val="0"/>
      <w:marBottom w:val="0"/>
      <w:divBdr>
        <w:top w:val="none" w:sz="0" w:space="0" w:color="auto"/>
        <w:left w:val="none" w:sz="0" w:space="0" w:color="auto"/>
        <w:bottom w:val="none" w:sz="0" w:space="0" w:color="auto"/>
        <w:right w:val="none" w:sz="0" w:space="0" w:color="auto"/>
      </w:divBdr>
    </w:div>
    <w:div w:id="1446732098">
      <w:bodyDiv w:val="1"/>
      <w:marLeft w:val="0"/>
      <w:marRight w:val="0"/>
      <w:marTop w:val="0"/>
      <w:marBottom w:val="0"/>
      <w:divBdr>
        <w:top w:val="none" w:sz="0" w:space="0" w:color="auto"/>
        <w:left w:val="none" w:sz="0" w:space="0" w:color="auto"/>
        <w:bottom w:val="none" w:sz="0" w:space="0" w:color="auto"/>
        <w:right w:val="none" w:sz="0" w:space="0" w:color="auto"/>
      </w:divBdr>
    </w:div>
    <w:div w:id="1452092415">
      <w:bodyDiv w:val="1"/>
      <w:marLeft w:val="0"/>
      <w:marRight w:val="0"/>
      <w:marTop w:val="0"/>
      <w:marBottom w:val="0"/>
      <w:divBdr>
        <w:top w:val="none" w:sz="0" w:space="0" w:color="auto"/>
        <w:left w:val="none" w:sz="0" w:space="0" w:color="auto"/>
        <w:bottom w:val="none" w:sz="0" w:space="0" w:color="auto"/>
        <w:right w:val="none" w:sz="0" w:space="0" w:color="auto"/>
      </w:divBdr>
    </w:div>
    <w:div w:id="1478837934">
      <w:bodyDiv w:val="1"/>
      <w:marLeft w:val="0"/>
      <w:marRight w:val="0"/>
      <w:marTop w:val="0"/>
      <w:marBottom w:val="0"/>
      <w:divBdr>
        <w:top w:val="none" w:sz="0" w:space="0" w:color="auto"/>
        <w:left w:val="none" w:sz="0" w:space="0" w:color="auto"/>
        <w:bottom w:val="none" w:sz="0" w:space="0" w:color="auto"/>
        <w:right w:val="none" w:sz="0" w:space="0" w:color="auto"/>
      </w:divBdr>
    </w:div>
    <w:div w:id="1500579569">
      <w:bodyDiv w:val="1"/>
      <w:marLeft w:val="0"/>
      <w:marRight w:val="0"/>
      <w:marTop w:val="0"/>
      <w:marBottom w:val="0"/>
      <w:divBdr>
        <w:top w:val="none" w:sz="0" w:space="0" w:color="auto"/>
        <w:left w:val="none" w:sz="0" w:space="0" w:color="auto"/>
        <w:bottom w:val="none" w:sz="0" w:space="0" w:color="auto"/>
        <w:right w:val="none" w:sz="0" w:space="0" w:color="auto"/>
      </w:divBdr>
    </w:div>
    <w:div w:id="1624311325">
      <w:bodyDiv w:val="1"/>
      <w:marLeft w:val="0"/>
      <w:marRight w:val="0"/>
      <w:marTop w:val="0"/>
      <w:marBottom w:val="0"/>
      <w:divBdr>
        <w:top w:val="none" w:sz="0" w:space="0" w:color="auto"/>
        <w:left w:val="none" w:sz="0" w:space="0" w:color="auto"/>
        <w:bottom w:val="none" w:sz="0" w:space="0" w:color="auto"/>
        <w:right w:val="none" w:sz="0" w:space="0" w:color="auto"/>
      </w:divBdr>
    </w:div>
    <w:div w:id="1678655019">
      <w:bodyDiv w:val="1"/>
      <w:marLeft w:val="0"/>
      <w:marRight w:val="0"/>
      <w:marTop w:val="0"/>
      <w:marBottom w:val="0"/>
      <w:divBdr>
        <w:top w:val="none" w:sz="0" w:space="0" w:color="auto"/>
        <w:left w:val="none" w:sz="0" w:space="0" w:color="auto"/>
        <w:bottom w:val="none" w:sz="0" w:space="0" w:color="auto"/>
        <w:right w:val="none" w:sz="0" w:space="0" w:color="auto"/>
      </w:divBdr>
    </w:div>
    <w:div w:id="1697581703">
      <w:bodyDiv w:val="1"/>
      <w:marLeft w:val="0"/>
      <w:marRight w:val="0"/>
      <w:marTop w:val="0"/>
      <w:marBottom w:val="0"/>
      <w:divBdr>
        <w:top w:val="none" w:sz="0" w:space="0" w:color="auto"/>
        <w:left w:val="none" w:sz="0" w:space="0" w:color="auto"/>
        <w:bottom w:val="none" w:sz="0" w:space="0" w:color="auto"/>
        <w:right w:val="none" w:sz="0" w:space="0" w:color="auto"/>
      </w:divBdr>
    </w:div>
    <w:div w:id="1709640136">
      <w:bodyDiv w:val="1"/>
      <w:marLeft w:val="0"/>
      <w:marRight w:val="0"/>
      <w:marTop w:val="0"/>
      <w:marBottom w:val="0"/>
      <w:divBdr>
        <w:top w:val="none" w:sz="0" w:space="0" w:color="auto"/>
        <w:left w:val="none" w:sz="0" w:space="0" w:color="auto"/>
        <w:bottom w:val="none" w:sz="0" w:space="0" w:color="auto"/>
        <w:right w:val="none" w:sz="0" w:space="0" w:color="auto"/>
      </w:divBdr>
      <w:divsChild>
        <w:div w:id="1795519876">
          <w:marLeft w:val="0"/>
          <w:marRight w:val="0"/>
          <w:marTop w:val="0"/>
          <w:marBottom w:val="0"/>
          <w:divBdr>
            <w:top w:val="none" w:sz="0" w:space="0" w:color="auto"/>
            <w:left w:val="none" w:sz="0" w:space="0" w:color="auto"/>
            <w:bottom w:val="none" w:sz="0" w:space="0" w:color="auto"/>
            <w:right w:val="none" w:sz="0" w:space="0" w:color="auto"/>
          </w:divBdr>
          <w:divsChild>
            <w:div w:id="1307053853">
              <w:marLeft w:val="0"/>
              <w:marRight w:val="0"/>
              <w:marTop w:val="0"/>
              <w:marBottom w:val="0"/>
              <w:divBdr>
                <w:top w:val="none" w:sz="0" w:space="0" w:color="auto"/>
                <w:left w:val="none" w:sz="0" w:space="0" w:color="auto"/>
                <w:bottom w:val="none" w:sz="0" w:space="0" w:color="auto"/>
                <w:right w:val="none" w:sz="0" w:space="0" w:color="auto"/>
              </w:divBdr>
              <w:divsChild>
                <w:div w:id="16680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07869">
      <w:bodyDiv w:val="1"/>
      <w:marLeft w:val="0"/>
      <w:marRight w:val="0"/>
      <w:marTop w:val="0"/>
      <w:marBottom w:val="0"/>
      <w:divBdr>
        <w:top w:val="none" w:sz="0" w:space="0" w:color="auto"/>
        <w:left w:val="none" w:sz="0" w:space="0" w:color="auto"/>
        <w:bottom w:val="none" w:sz="0" w:space="0" w:color="auto"/>
        <w:right w:val="none" w:sz="0" w:space="0" w:color="auto"/>
      </w:divBdr>
    </w:div>
    <w:div w:id="1802839015">
      <w:bodyDiv w:val="1"/>
      <w:marLeft w:val="0"/>
      <w:marRight w:val="0"/>
      <w:marTop w:val="0"/>
      <w:marBottom w:val="0"/>
      <w:divBdr>
        <w:top w:val="none" w:sz="0" w:space="0" w:color="auto"/>
        <w:left w:val="none" w:sz="0" w:space="0" w:color="auto"/>
        <w:bottom w:val="none" w:sz="0" w:space="0" w:color="auto"/>
        <w:right w:val="none" w:sz="0" w:space="0" w:color="auto"/>
      </w:divBdr>
    </w:div>
    <w:div w:id="2003506018">
      <w:bodyDiv w:val="1"/>
      <w:marLeft w:val="0"/>
      <w:marRight w:val="0"/>
      <w:marTop w:val="0"/>
      <w:marBottom w:val="0"/>
      <w:divBdr>
        <w:top w:val="none" w:sz="0" w:space="0" w:color="auto"/>
        <w:left w:val="none" w:sz="0" w:space="0" w:color="auto"/>
        <w:bottom w:val="none" w:sz="0" w:space="0" w:color="auto"/>
        <w:right w:val="none" w:sz="0" w:space="0" w:color="auto"/>
      </w:divBdr>
    </w:div>
    <w:div w:id="2012828582">
      <w:bodyDiv w:val="1"/>
      <w:marLeft w:val="0"/>
      <w:marRight w:val="0"/>
      <w:marTop w:val="0"/>
      <w:marBottom w:val="0"/>
      <w:divBdr>
        <w:top w:val="none" w:sz="0" w:space="0" w:color="auto"/>
        <w:left w:val="none" w:sz="0" w:space="0" w:color="auto"/>
        <w:bottom w:val="none" w:sz="0" w:space="0" w:color="auto"/>
        <w:right w:val="none" w:sz="0" w:space="0" w:color="auto"/>
      </w:divBdr>
    </w:div>
    <w:div w:id="20196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em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github.com/micahfreedman/manuscripts/tree/master/Cardenolide_Sequestr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5C62D-7A80-6149-B156-EBC777030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TotalTime>
  <Pages>39</Pages>
  <Words>9875</Words>
  <Characters>56293</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31</cp:revision>
  <dcterms:created xsi:type="dcterms:W3CDTF">2021-10-15T21:05:00Z</dcterms:created>
  <dcterms:modified xsi:type="dcterms:W3CDTF">2022-03-22T17:28:00Z</dcterms:modified>
</cp:coreProperties>
</file>