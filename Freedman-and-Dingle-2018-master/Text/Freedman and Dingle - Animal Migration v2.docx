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35E8DB" w14:textId="7CCE5251" w:rsidR="004B4D7B" w:rsidRPr="00FA5729" w:rsidRDefault="004B4D7B" w:rsidP="009E3E0F">
      <w:pPr>
        <w:spacing w:line="480" w:lineRule="auto"/>
        <w:jc w:val="center"/>
        <w:rPr>
          <w:rFonts w:ascii="Cambria" w:hAnsi="Cambria"/>
          <w:b/>
        </w:rPr>
      </w:pPr>
      <w:r w:rsidRPr="00FA5729">
        <w:rPr>
          <w:rFonts w:ascii="Cambria" w:hAnsi="Cambria"/>
          <w:b/>
        </w:rPr>
        <w:t>Wing morpholog</w:t>
      </w:r>
      <w:ins w:id="0" w:author="Micah Freedman" w:date="2018-08-28T17:53:00Z">
        <w:r w:rsidR="003D4339">
          <w:rPr>
            <w:rFonts w:ascii="Cambria" w:hAnsi="Cambria"/>
            <w:b/>
          </w:rPr>
          <w:t xml:space="preserve">y </w:t>
        </w:r>
      </w:ins>
      <w:del w:id="1" w:author="Micah Freedman" w:date="2018-08-28T17:53:00Z">
        <w:r w:rsidRPr="00FA5729" w:rsidDel="003D4339">
          <w:rPr>
            <w:rFonts w:ascii="Cambria" w:hAnsi="Cambria"/>
            <w:b/>
          </w:rPr>
          <w:delText xml:space="preserve">ical variation </w:delText>
        </w:r>
      </w:del>
      <w:r w:rsidRPr="00FA5729">
        <w:rPr>
          <w:rFonts w:ascii="Cambria" w:hAnsi="Cambria"/>
          <w:b/>
        </w:rPr>
        <w:t xml:space="preserve">in </w:t>
      </w:r>
      <w:r w:rsidR="008038CD" w:rsidRPr="00FA5729">
        <w:rPr>
          <w:rFonts w:ascii="Cambria" w:hAnsi="Cambria"/>
          <w:b/>
        </w:rPr>
        <w:t xml:space="preserve">migratory </w:t>
      </w:r>
      <w:r w:rsidRPr="00FA5729">
        <w:rPr>
          <w:rFonts w:ascii="Cambria" w:hAnsi="Cambria"/>
          <w:b/>
        </w:rPr>
        <w:t>North American monarchs: characterizing sources of variation and understanding changes through time</w:t>
      </w:r>
    </w:p>
    <w:p w14:paraId="0432F919" w14:textId="77777777" w:rsidR="008038CD" w:rsidRPr="00FA5729" w:rsidRDefault="008038CD" w:rsidP="009E3E0F">
      <w:pPr>
        <w:spacing w:line="480" w:lineRule="auto"/>
        <w:jc w:val="center"/>
        <w:rPr>
          <w:rFonts w:ascii="Cambria" w:hAnsi="Cambria"/>
          <w:b/>
        </w:rPr>
      </w:pPr>
    </w:p>
    <w:p w14:paraId="328AD7E6" w14:textId="741F0DDE" w:rsidR="008038CD" w:rsidRDefault="008038CD" w:rsidP="009E3E0F">
      <w:pPr>
        <w:spacing w:line="480" w:lineRule="auto"/>
        <w:jc w:val="center"/>
        <w:rPr>
          <w:rFonts w:ascii="Cambria" w:hAnsi="Cambria"/>
          <w:b/>
        </w:rPr>
      </w:pPr>
      <w:r w:rsidRPr="00FA5729">
        <w:rPr>
          <w:rFonts w:ascii="Cambria" w:hAnsi="Cambria"/>
          <w:b/>
        </w:rPr>
        <w:t xml:space="preserve">Micah </w:t>
      </w:r>
      <w:r w:rsidR="00A96C28">
        <w:rPr>
          <w:rFonts w:ascii="Cambria" w:hAnsi="Cambria"/>
          <w:b/>
        </w:rPr>
        <w:t xml:space="preserve">G. </w:t>
      </w:r>
      <w:r w:rsidRPr="00FA5729">
        <w:rPr>
          <w:rFonts w:ascii="Cambria" w:hAnsi="Cambria"/>
          <w:b/>
        </w:rPr>
        <w:t>Freedman</w:t>
      </w:r>
      <w:r w:rsidR="00D41840">
        <w:rPr>
          <w:rFonts w:ascii="Cambria" w:hAnsi="Cambria"/>
          <w:b/>
          <w:vertAlign w:val="superscript"/>
        </w:rPr>
        <w:t>1,2</w:t>
      </w:r>
      <w:r w:rsidRPr="00FA5729">
        <w:rPr>
          <w:rFonts w:ascii="Cambria" w:hAnsi="Cambria"/>
          <w:b/>
        </w:rPr>
        <w:t xml:space="preserve"> &amp; Hugh Dingle</w:t>
      </w:r>
      <w:r w:rsidR="00D41840">
        <w:rPr>
          <w:rFonts w:ascii="Cambria" w:hAnsi="Cambria"/>
          <w:b/>
          <w:vertAlign w:val="superscript"/>
        </w:rPr>
        <w:t>1,3</w:t>
      </w:r>
    </w:p>
    <w:p w14:paraId="34A55810" w14:textId="6F2A3545" w:rsidR="0076110C" w:rsidRDefault="00942C8C" w:rsidP="00A96C28">
      <w:pPr>
        <w:spacing w:line="480" w:lineRule="auto"/>
        <w:jc w:val="center"/>
        <w:rPr>
          <w:rFonts w:ascii="Cambria" w:hAnsi="Cambria"/>
        </w:rPr>
      </w:pPr>
      <w:r>
        <w:rPr>
          <w:rFonts w:ascii="Cambria" w:hAnsi="Cambria"/>
          <w:b/>
          <w:vertAlign w:val="superscript"/>
        </w:rPr>
        <w:t>1</w:t>
      </w:r>
      <w:r>
        <w:rPr>
          <w:rFonts w:ascii="Cambria" w:hAnsi="Cambria"/>
        </w:rPr>
        <w:t xml:space="preserve">Center for Population Biology, </w:t>
      </w:r>
      <w:r w:rsidR="0076110C" w:rsidRPr="0076110C">
        <w:rPr>
          <w:rFonts w:ascii="Cambria" w:hAnsi="Cambria"/>
        </w:rPr>
        <w:t>University of California, Davis</w:t>
      </w:r>
    </w:p>
    <w:p w14:paraId="21CC76EA" w14:textId="414A938D" w:rsidR="0076110C" w:rsidRDefault="00942C8C" w:rsidP="00A96C28">
      <w:pPr>
        <w:spacing w:line="480" w:lineRule="auto"/>
        <w:jc w:val="center"/>
        <w:rPr>
          <w:rFonts w:ascii="Cambria" w:hAnsi="Cambria"/>
        </w:rPr>
      </w:pPr>
      <w:r>
        <w:rPr>
          <w:rFonts w:ascii="Cambria" w:hAnsi="Cambria"/>
          <w:vertAlign w:val="superscript"/>
        </w:rPr>
        <w:t>2</w:t>
      </w:r>
      <w:r>
        <w:rPr>
          <w:rFonts w:ascii="Cambria" w:hAnsi="Cambria"/>
        </w:rPr>
        <w:t xml:space="preserve">Department of Evolution and Ecology, </w:t>
      </w:r>
      <w:r w:rsidR="0076110C" w:rsidRPr="0076110C">
        <w:rPr>
          <w:rFonts w:ascii="Cambria" w:hAnsi="Cambria"/>
        </w:rPr>
        <w:t>University of California, Davis</w:t>
      </w:r>
    </w:p>
    <w:p w14:paraId="017987D9" w14:textId="095F4A70" w:rsidR="00942C8C" w:rsidRPr="00942C8C" w:rsidRDefault="00942C8C" w:rsidP="00A96C28">
      <w:pPr>
        <w:spacing w:line="480" w:lineRule="auto"/>
        <w:jc w:val="center"/>
        <w:rPr>
          <w:rFonts w:ascii="Cambria" w:hAnsi="Cambria"/>
        </w:rPr>
      </w:pPr>
      <w:r>
        <w:rPr>
          <w:rFonts w:ascii="Cambria" w:hAnsi="Cambria"/>
          <w:vertAlign w:val="superscript"/>
        </w:rPr>
        <w:t>3</w:t>
      </w:r>
      <w:r>
        <w:rPr>
          <w:rFonts w:ascii="Cambria" w:hAnsi="Cambria"/>
        </w:rPr>
        <w:t xml:space="preserve">Department of Entomology and Nematology, </w:t>
      </w:r>
      <w:r w:rsidR="0076110C" w:rsidRPr="0076110C">
        <w:rPr>
          <w:rFonts w:ascii="Cambria" w:hAnsi="Cambria"/>
        </w:rPr>
        <w:t>University of California, Davis</w:t>
      </w:r>
    </w:p>
    <w:p w14:paraId="138965A7" w14:textId="77777777" w:rsidR="004B4D7B" w:rsidRPr="00FA5729" w:rsidRDefault="004B4D7B" w:rsidP="009E3E0F">
      <w:pPr>
        <w:spacing w:line="480" w:lineRule="auto"/>
        <w:jc w:val="center"/>
        <w:rPr>
          <w:rFonts w:ascii="Cambria" w:hAnsi="Cambria"/>
          <w:b/>
        </w:rPr>
      </w:pPr>
    </w:p>
    <w:p w14:paraId="355AFF04" w14:textId="47EC012A" w:rsidR="001C775A" w:rsidRPr="0076110C" w:rsidRDefault="001C775A" w:rsidP="009E3E0F">
      <w:pPr>
        <w:spacing w:line="480" w:lineRule="auto"/>
        <w:jc w:val="center"/>
        <w:rPr>
          <w:rFonts w:ascii="Cambria" w:hAnsi="Cambria"/>
          <w:b/>
          <w:u w:val="single"/>
        </w:rPr>
      </w:pPr>
      <w:r w:rsidRPr="00881C98">
        <w:rPr>
          <w:rFonts w:ascii="Cambria" w:hAnsi="Cambria"/>
          <w:b/>
          <w:u w:val="single"/>
        </w:rPr>
        <w:t>Abstract</w:t>
      </w:r>
    </w:p>
    <w:p w14:paraId="7EF60F52" w14:textId="6A1BFE0E" w:rsidR="001C775A" w:rsidRDefault="001C775A" w:rsidP="009E3E0F">
      <w:pPr>
        <w:spacing w:line="480" w:lineRule="auto"/>
        <w:jc w:val="both"/>
        <w:rPr>
          <w:rFonts w:ascii="Cambria" w:hAnsi="Cambria"/>
        </w:rPr>
      </w:pPr>
      <w:r w:rsidRPr="00FA5729">
        <w:rPr>
          <w:rFonts w:ascii="Cambria" w:hAnsi="Cambria"/>
        </w:rPr>
        <w:tab/>
      </w:r>
      <w:r w:rsidR="004427D7">
        <w:rPr>
          <w:rFonts w:ascii="Cambria" w:hAnsi="Cambria"/>
        </w:rPr>
        <w:t xml:space="preserve">Monarch butterfly wing morphology varies </w:t>
      </w:r>
      <w:del w:id="2" w:author="Micah Freedman" w:date="2018-08-29T22:38:00Z">
        <w:r w:rsidR="004427D7" w:rsidDel="008A75DF">
          <w:rPr>
            <w:rFonts w:ascii="Cambria" w:hAnsi="Cambria"/>
          </w:rPr>
          <w:delText xml:space="preserve">tremendously </w:delText>
        </w:r>
      </w:del>
      <w:ins w:id="3" w:author="Micah Freedman" w:date="2018-08-29T22:38:00Z">
        <w:r w:rsidR="008A75DF">
          <w:rPr>
            <w:rFonts w:ascii="Cambria" w:hAnsi="Cambria"/>
          </w:rPr>
          <w:t xml:space="preserve">substantially </w:t>
        </w:r>
      </w:ins>
      <w:r w:rsidR="004427D7">
        <w:rPr>
          <w:rFonts w:ascii="Cambria" w:hAnsi="Cambria"/>
        </w:rPr>
        <w:t xml:space="preserve">throughout their global range, both between resident and migratory populations and also within the migratory North American population. </w:t>
      </w:r>
      <w:r w:rsidRPr="00FA5729">
        <w:rPr>
          <w:rFonts w:ascii="Cambria" w:hAnsi="Cambria"/>
        </w:rPr>
        <w:t xml:space="preserve">Here, we use a dataset comprising </w:t>
      </w:r>
      <w:r w:rsidR="00D709D7" w:rsidRPr="00FA5729">
        <w:rPr>
          <w:rFonts w:ascii="Cambria" w:hAnsi="Cambria"/>
        </w:rPr>
        <w:t>more than</w:t>
      </w:r>
      <w:r w:rsidRPr="00FA5729">
        <w:rPr>
          <w:rFonts w:ascii="Cambria" w:hAnsi="Cambria"/>
        </w:rPr>
        <w:t xml:space="preserve"> 1800 </w:t>
      </w:r>
      <w:r w:rsidR="00E12928" w:rsidRPr="00FA5729">
        <w:rPr>
          <w:rFonts w:ascii="Cambria" w:hAnsi="Cambria"/>
        </w:rPr>
        <w:t xml:space="preserve">North American </w:t>
      </w:r>
      <w:r w:rsidRPr="00FA5729">
        <w:rPr>
          <w:rFonts w:ascii="Cambria" w:hAnsi="Cambria"/>
        </w:rPr>
        <w:t xml:space="preserve">individuals collected between 1878-2017 from both overwintering sites and summer breeding </w:t>
      </w:r>
      <w:r w:rsidR="004427D7">
        <w:rPr>
          <w:rFonts w:ascii="Cambria" w:hAnsi="Cambria"/>
        </w:rPr>
        <w:t>areas</w:t>
      </w:r>
      <w:r w:rsidRPr="00FA5729">
        <w:rPr>
          <w:rFonts w:ascii="Cambria" w:hAnsi="Cambria"/>
        </w:rPr>
        <w:t xml:space="preserve"> to characterize the factors </w:t>
      </w:r>
      <w:r w:rsidR="00E12928" w:rsidRPr="00FA5729">
        <w:rPr>
          <w:rFonts w:ascii="Cambria" w:hAnsi="Cambria"/>
        </w:rPr>
        <w:t>shaping</w:t>
      </w:r>
      <w:r w:rsidRPr="00FA5729">
        <w:rPr>
          <w:rFonts w:ascii="Cambria" w:hAnsi="Cambria"/>
        </w:rPr>
        <w:t xml:space="preserve"> continent-wide patterns of </w:t>
      </w:r>
      <w:r w:rsidR="00E12928" w:rsidRPr="00FA5729">
        <w:rPr>
          <w:rFonts w:ascii="Cambria" w:hAnsi="Cambria"/>
        </w:rPr>
        <w:t>wing morphological variation</w:t>
      </w:r>
      <w:r w:rsidRPr="00FA5729">
        <w:rPr>
          <w:rFonts w:ascii="Cambria" w:hAnsi="Cambria"/>
        </w:rPr>
        <w:t xml:space="preserve">. </w:t>
      </w:r>
      <w:del w:id="4" w:author="Micah Freedman" w:date="2018-08-28T17:54:00Z">
        <w:r w:rsidR="001962E2" w:rsidDel="003D4339">
          <w:rPr>
            <w:rFonts w:ascii="Cambria" w:hAnsi="Cambria"/>
          </w:rPr>
          <w:delText>F</w:delText>
        </w:r>
        <w:r w:rsidR="001962E2" w:rsidRPr="00FA5729" w:rsidDel="003D4339">
          <w:rPr>
            <w:rFonts w:ascii="Cambria" w:hAnsi="Cambria"/>
          </w:rPr>
          <w:delText>or both eastern and western North America</w:delText>
        </w:r>
        <w:r w:rsidR="001962E2" w:rsidDel="003D4339">
          <w:rPr>
            <w:rFonts w:ascii="Cambria" w:hAnsi="Cambria"/>
          </w:rPr>
          <w:delText xml:space="preserve">, </w:delText>
        </w:r>
        <w:r w:rsidR="007E2822" w:rsidDel="003D4339">
          <w:rPr>
            <w:rFonts w:ascii="Cambria" w:hAnsi="Cambria"/>
          </w:rPr>
          <w:delText>o</w:delText>
        </w:r>
        <w:r w:rsidRPr="00FA5729" w:rsidDel="003D4339">
          <w:rPr>
            <w:rFonts w:ascii="Cambria" w:hAnsi="Cambria"/>
          </w:rPr>
          <w:delText>verwintering</w:delText>
        </w:r>
      </w:del>
      <w:ins w:id="5" w:author="Micah Freedman" w:date="2018-08-28T17:54:00Z">
        <w:r w:rsidR="003D4339">
          <w:rPr>
            <w:rFonts w:ascii="Cambria" w:hAnsi="Cambria"/>
          </w:rPr>
          <w:t>North American overwintering</w:t>
        </w:r>
      </w:ins>
      <w:r w:rsidRPr="00FA5729">
        <w:rPr>
          <w:rFonts w:ascii="Cambria" w:hAnsi="Cambria"/>
        </w:rPr>
        <w:t xml:space="preserve"> butterflies </w:t>
      </w:r>
      <w:ins w:id="6" w:author="Micah Freedman" w:date="2018-08-24T10:25:00Z">
        <w:r w:rsidR="0031045C">
          <w:rPr>
            <w:rFonts w:ascii="Cambria" w:hAnsi="Cambria"/>
          </w:rPr>
          <w:t xml:space="preserve">have </w:t>
        </w:r>
      </w:ins>
      <w:del w:id="7" w:author="Micah Freedman" w:date="2018-08-21T10:21:00Z">
        <w:r w:rsidRPr="00FA5729" w:rsidDel="00DA08B3">
          <w:rPr>
            <w:rFonts w:ascii="Cambria" w:hAnsi="Cambria"/>
          </w:rPr>
          <w:delText xml:space="preserve">are </w:delText>
        </w:r>
      </w:del>
      <w:del w:id="8" w:author="Micah Freedman" w:date="2018-08-24T10:24:00Z">
        <w:r w:rsidR="004427D7" w:rsidDel="0031045C">
          <w:rPr>
            <w:rFonts w:ascii="Cambria" w:hAnsi="Cambria"/>
          </w:rPr>
          <w:delText xml:space="preserve">have </w:delText>
        </w:r>
      </w:del>
      <w:del w:id="9" w:author="Micah Freedman" w:date="2018-08-21T10:21:00Z">
        <w:r w:rsidR="004427D7" w:rsidDel="00DA08B3">
          <w:rPr>
            <w:rFonts w:ascii="Cambria" w:hAnsi="Cambria"/>
          </w:rPr>
          <w:delText xml:space="preserve">significantly </w:delText>
        </w:r>
      </w:del>
      <w:del w:id="10" w:author="Micah Freedman" w:date="2018-08-24T10:24:00Z">
        <w:r w:rsidR="004427D7" w:rsidDel="0031045C">
          <w:rPr>
            <w:rFonts w:ascii="Cambria" w:hAnsi="Cambria"/>
          </w:rPr>
          <w:delText xml:space="preserve">larger </w:delText>
        </w:r>
      </w:del>
      <w:r w:rsidR="004427D7">
        <w:rPr>
          <w:rFonts w:ascii="Cambria" w:hAnsi="Cambria"/>
        </w:rPr>
        <w:t>forewings</w:t>
      </w:r>
      <w:r w:rsidRPr="00FA5729">
        <w:rPr>
          <w:rFonts w:ascii="Cambria" w:hAnsi="Cambria"/>
        </w:rPr>
        <w:t xml:space="preserve"> </w:t>
      </w:r>
      <w:ins w:id="11" w:author="Micah Freedman" w:date="2018-08-24T10:24:00Z">
        <w:r w:rsidR="0031045C">
          <w:rPr>
            <w:rFonts w:ascii="Cambria" w:hAnsi="Cambria"/>
          </w:rPr>
          <w:t xml:space="preserve">that are approximately 4.4% larger </w:t>
        </w:r>
      </w:ins>
      <w:r w:rsidRPr="00FA5729">
        <w:rPr>
          <w:rFonts w:ascii="Cambria" w:hAnsi="Cambria"/>
        </w:rPr>
        <w:t xml:space="preserve">than those </w:t>
      </w:r>
      <w:r w:rsidR="00E12928" w:rsidRPr="00FA5729">
        <w:rPr>
          <w:rFonts w:ascii="Cambria" w:hAnsi="Cambria"/>
        </w:rPr>
        <w:t xml:space="preserve">collected in </w:t>
      </w:r>
      <w:ins w:id="12" w:author="Micah Freedman" w:date="2018-08-24T10:25:00Z">
        <w:r w:rsidR="0031045C">
          <w:rPr>
            <w:rFonts w:ascii="Cambria" w:hAnsi="Cambria"/>
          </w:rPr>
          <w:t xml:space="preserve">summer </w:t>
        </w:r>
      </w:ins>
      <w:r w:rsidR="00E12928" w:rsidRPr="00FA5729">
        <w:rPr>
          <w:rFonts w:ascii="Cambria" w:hAnsi="Cambria"/>
        </w:rPr>
        <w:t>breeding areas</w:t>
      </w:r>
      <w:r w:rsidR="00D85E97" w:rsidRPr="00FA5729">
        <w:rPr>
          <w:rFonts w:ascii="Cambria" w:hAnsi="Cambria"/>
        </w:rPr>
        <w:t xml:space="preserve">. </w:t>
      </w:r>
      <w:del w:id="13" w:author="Micah Freedman" w:date="2018-08-28T17:55:00Z">
        <w:r w:rsidR="00D85E97" w:rsidRPr="00FA5729" w:rsidDel="003D4339">
          <w:rPr>
            <w:rFonts w:ascii="Cambria" w:hAnsi="Cambria"/>
          </w:rPr>
          <w:delText xml:space="preserve">There was a significant interaction between overwintering status and eastern versus western </w:delText>
        </w:r>
        <w:r w:rsidR="001962E2" w:rsidDel="003D4339">
          <w:rPr>
            <w:rFonts w:ascii="Cambria" w:hAnsi="Cambria"/>
          </w:rPr>
          <w:delText>populations</w:delText>
        </w:r>
        <w:r w:rsidR="00D85E97" w:rsidRPr="00FA5729" w:rsidDel="003D4339">
          <w:rPr>
            <w:rFonts w:ascii="Cambria" w:hAnsi="Cambria"/>
          </w:rPr>
          <w:delText>; this pattern was driven by eastern butterflies being larger than western butterflies at overwintering but not summer breeding locations</w:delText>
        </w:r>
      </w:del>
      <w:ins w:id="14" w:author="Micah Freedman" w:date="2018-08-28T17:56:00Z">
        <w:r w:rsidR="003D4339">
          <w:rPr>
            <w:rFonts w:ascii="Cambria" w:hAnsi="Cambria"/>
          </w:rPr>
          <w:t xml:space="preserve">Monarchs overwintering in Mexico </w:t>
        </w:r>
      </w:ins>
      <w:ins w:id="15" w:author="Micah Freedman" w:date="2018-08-29T22:40:00Z">
        <w:r w:rsidR="008A75DF">
          <w:rPr>
            <w:rFonts w:ascii="Cambria" w:hAnsi="Cambria"/>
          </w:rPr>
          <w:t>have</w:t>
        </w:r>
      </w:ins>
      <w:ins w:id="16" w:author="Micah Freedman" w:date="2018-08-28T17:56:00Z">
        <w:r w:rsidR="003D4339">
          <w:rPr>
            <w:rFonts w:ascii="Cambria" w:hAnsi="Cambria"/>
          </w:rPr>
          <w:t xml:space="preserve"> </w:t>
        </w:r>
      </w:ins>
      <w:ins w:id="17" w:author="Micah Freedman" w:date="2018-08-28T17:59:00Z">
        <w:r w:rsidR="003D4339">
          <w:rPr>
            <w:rFonts w:ascii="Cambria" w:hAnsi="Cambria"/>
          </w:rPr>
          <w:t>forewings</w:t>
        </w:r>
        <w:r w:rsidR="00EE1AB7">
          <w:rPr>
            <w:rFonts w:ascii="Cambria" w:hAnsi="Cambria"/>
          </w:rPr>
          <w:t xml:space="preserve"> that </w:t>
        </w:r>
      </w:ins>
      <w:ins w:id="18" w:author="Micah Freedman" w:date="2018-08-29T22:40:00Z">
        <w:r w:rsidR="008A75DF">
          <w:rPr>
            <w:rFonts w:ascii="Cambria" w:hAnsi="Cambria"/>
          </w:rPr>
          <w:t>are</w:t>
        </w:r>
      </w:ins>
      <w:ins w:id="19" w:author="Micah Freedman" w:date="2018-08-28T17:59:00Z">
        <w:r w:rsidR="00EE1AB7">
          <w:rPr>
            <w:rFonts w:ascii="Cambria" w:hAnsi="Cambria"/>
          </w:rPr>
          <w:t xml:space="preserve"> approximately 1.8% larger</w:t>
        </w:r>
      </w:ins>
      <w:ins w:id="20" w:author="Micah Freedman" w:date="2018-08-28T17:56:00Z">
        <w:r w:rsidR="00EE1AB7">
          <w:rPr>
            <w:rFonts w:ascii="Cambria" w:hAnsi="Cambria"/>
          </w:rPr>
          <w:t xml:space="preserve"> than monarchs </w:t>
        </w:r>
      </w:ins>
      <w:ins w:id="21" w:author="Micah Freedman" w:date="2018-08-28T17:58:00Z">
        <w:r w:rsidR="003D4339">
          <w:rPr>
            <w:rFonts w:ascii="Cambria" w:hAnsi="Cambria"/>
          </w:rPr>
          <w:t xml:space="preserve">overwintering in California, conducive to the idea that </w:t>
        </w:r>
      </w:ins>
      <w:ins w:id="22" w:author="Micah Freedman" w:date="2018-08-28T18:00:00Z">
        <w:r w:rsidR="00EE1AB7">
          <w:rPr>
            <w:rFonts w:ascii="Cambria" w:hAnsi="Cambria"/>
          </w:rPr>
          <w:t xml:space="preserve">migration distance is </w:t>
        </w:r>
      </w:ins>
      <w:ins w:id="23" w:author="Micah Freedman" w:date="2018-08-29T22:39:00Z">
        <w:r w:rsidR="008A75DF">
          <w:rPr>
            <w:rFonts w:ascii="Cambria" w:hAnsi="Cambria"/>
          </w:rPr>
          <w:t>positively correlated</w:t>
        </w:r>
      </w:ins>
      <w:ins w:id="24" w:author="Micah Freedman" w:date="2018-08-28T18:00:00Z">
        <w:r w:rsidR="00EE1AB7">
          <w:rPr>
            <w:rFonts w:ascii="Cambria" w:hAnsi="Cambria"/>
          </w:rPr>
          <w:t xml:space="preserve"> with wing area</w:t>
        </w:r>
      </w:ins>
      <w:r w:rsidRPr="00FA5729">
        <w:rPr>
          <w:rFonts w:ascii="Cambria" w:hAnsi="Cambria"/>
        </w:rPr>
        <w:t xml:space="preserve">. </w:t>
      </w:r>
      <w:r w:rsidR="00014484" w:rsidRPr="00FA5729">
        <w:rPr>
          <w:rFonts w:ascii="Cambria" w:hAnsi="Cambria"/>
        </w:rPr>
        <w:t>We find evidence for a latitudinal cline within North America, such that butterflies collected at higher latitudes have significant</w:t>
      </w:r>
      <w:r w:rsidR="007E2822">
        <w:rPr>
          <w:rFonts w:ascii="Cambria" w:hAnsi="Cambria"/>
        </w:rPr>
        <w:t>ly</w:t>
      </w:r>
      <w:r w:rsidR="00014484" w:rsidRPr="00FA5729">
        <w:rPr>
          <w:rFonts w:ascii="Cambria" w:hAnsi="Cambria"/>
        </w:rPr>
        <w:t xml:space="preserve"> larger and </w:t>
      </w:r>
      <w:del w:id="25" w:author="Micah Freedman" w:date="2018-08-28T18:00:00Z">
        <w:r w:rsidR="00014484" w:rsidRPr="00FA5729" w:rsidDel="00EE1AB7">
          <w:rPr>
            <w:rFonts w:ascii="Cambria" w:hAnsi="Cambria"/>
          </w:rPr>
          <w:delText>less round</w:delText>
        </w:r>
      </w:del>
      <w:ins w:id="26" w:author="Micah Freedman" w:date="2018-08-28T18:00:00Z">
        <w:r w:rsidR="00EE1AB7">
          <w:rPr>
            <w:rFonts w:ascii="Cambria" w:hAnsi="Cambria"/>
          </w:rPr>
          <w:t>more elongated</w:t>
        </w:r>
      </w:ins>
      <w:r w:rsidR="00014484" w:rsidRPr="00FA5729">
        <w:rPr>
          <w:rFonts w:ascii="Cambria" w:hAnsi="Cambria"/>
        </w:rPr>
        <w:t xml:space="preserve"> forewings</w:t>
      </w:r>
      <w:r w:rsidR="00014484">
        <w:rPr>
          <w:rFonts w:ascii="Cambria" w:hAnsi="Cambria"/>
        </w:rPr>
        <w:t xml:space="preserve">. </w:t>
      </w:r>
      <w:del w:id="27" w:author="Micah Freedman" w:date="2018-08-21T10:22:00Z">
        <w:r w:rsidRPr="00FA5729" w:rsidDel="00DA08B3">
          <w:rPr>
            <w:rFonts w:ascii="Cambria" w:hAnsi="Cambria"/>
          </w:rPr>
          <w:delText>Interestingly, we</w:delText>
        </w:r>
      </w:del>
      <w:ins w:id="28" w:author="Micah Freedman" w:date="2018-08-21T10:22:00Z">
        <w:r w:rsidR="00DA08B3">
          <w:rPr>
            <w:rFonts w:ascii="Cambria" w:hAnsi="Cambria"/>
          </w:rPr>
          <w:t>We also</w:t>
        </w:r>
      </w:ins>
      <w:r w:rsidRPr="00FA5729">
        <w:rPr>
          <w:rFonts w:ascii="Cambria" w:hAnsi="Cambria"/>
        </w:rPr>
        <w:t xml:space="preserve"> find a significant increase</w:t>
      </w:r>
      <w:ins w:id="29" w:author="Micah Freedman" w:date="2018-08-24T10:29:00Z">
        <w:r w:rsidR="0031045C">
          <w:rPr>
            <w:rFonts w:ascii="Cambria" w:hAnsi="Cambria"/>
          </w:rPr>
          <w:t xml:space="preserve"> of approximately 4.9%</w:t>
        </w:r>
      </w:ins>
      <w:r w:rsidRPr="00FA5729">
        <w:rPr>
          <w:rFonts w:ascii="Cambria" w:hAnsi="Cambria"/>
        </w:rPr>
        <w:t xml:space="preserve"> in forewing </w:t>
      </w:r>
      <w:del w:id="30" w:author="Micah Freedman" w:date="2018-08-24T10:29:00Z">
        <w:r w:rsidRPr="00FA5729" w:rsidDel="0031045C">
          <w:rPr>
            <w:rFonts w:ascii="Cambria" w:hAnsi="Cambria"/>
          </w:rPr>
          <w:delText xml:space="preserve">size </w:delText>
        </w:r>
      </w:del>
      <w:ins w:id="31" w:author="Micah Freedman" w:date="2018-08-24T10:29:00Z">
        <w:r w:rsidR="0031045C">
          <w:rPr>
            <w:rFonts w:ascii="Cambria" w:hAnsi="Cambria"/>
          </w:rPr>
          <w:t>area</w:t>
        </w:r>
        <w:r w:rsidR="0031045C" w:rsidRPr="00FA5729">
          <w:rPr>
            <w:rFonts w:ascii="Cambria" w:hAnsi="Cambria"/>
          </w:rPr>
          <w:t xml:space="preserve"> </w:t>
        </w:r>
      </w:ins>
      <w:del w:id="32" w:author="Micah Freedman" w:date="2018-08-24T10:29:00Z">
        <w:r w:rsidRPr="00FA5729" w:rsidDel="0031045C">
          <w:rPr>
            <w:rFonts w:ascii="Cambria" w:hAnsi="Cambria"/>
          </w:rPr>
          <w:delText>through time</w:delText>
        </w:r>
      </w:del>
      <w:ins w:id="33" w:author="Micah Freedman" w:date="2018-08-24T10:29:00Z">
        <w:r w:rsidR="0031045C">
          <w:rPr>
            <w:rFonts w:ascii="Cambria" w:hAnsi="Cambria"/>
          </w:rPr>
          <w:t>between 1878-201</w:t>
        </w:r>
        <w:r w:rsidR="00C14057">
          <w:rPr>
            <w:rFonts w:ascii="Cambria" w:hAnsi="Cambria"/>
          </w:rPr>
          <w:t>7</w:t>
        </w:r>
      </w:ins>
      <w:r w:rsidR="001962E2">
        <w:rPr>
          <w:rFonts w:ascii="Cambria" w:hAnsi="Cambria"/>
        </w:rPr>
        <w:t xml:space="preserve">, but no difference through time in wing </w:t>
      </w:r>
      <w:del w:id="34" w:author="Micah Freedman" w:date="2018-08-21T10:22:00Z">
        <w:r w:rsidR="00D85E97" w:rsidRPr="00FA5729" w:rsidDel="00DA08B3">
          <w:rPr>
            <w:rFonts w:ascii="Cambria" w:hAnsi="Cambria"/>
          </w:rPr>
          <w:delText>roundness</w:delText>
        </w:r>
      </w:del>
      <w:ins w:id="35" w:author="Micah Freedman" w:date="2018-08-24T11:52:00Z">
        <w:r w:rsidR="00F207A9">
          <w:rPr>
            <w:rFonts w:ascii="Cambria" w:hAnsi="Cambria"/>
          </w:rPr>
          <w:t>elongation</w:t>
        </w:r>
      </w:ins>
      <w:r w:rsidRPr="00FA5729">
        <w:rPr>
          <w:rFonts w:ascii="Cambria" w:hAnsi="Cambria"/>
        </w:rPr>
        <w:t xml:space="preserve">. This result is corroborated by a reanalysis of </w:t>
      </w:r>
      <w:r w:rsidR="00D85E97" w:rsidRPr="00FA5729">
        <w:rPr>
          <w:rFonts w:ascii="Cambria" w:hAnsi="Cambria"/>
        </w:rPr>
        <w:t xml:space="preserve">a recently published </w:t>
      </w:r>
      <w:r w:rsidRPr="00FA5729">
        <w:rPr>
          <w:rFonts w:ascii="Cambria" w:hAnsi="Cambria"/>
        </w:rPr>
        <w:t>data</w:t>
      </w:r>
      <w:r w:rsidR="00D85E97" w:rsidRPr="00FA5729">
        <w:rPr>
          <w:rFonts w:ascii="Cambria" w:hAnsi="Cambria"/>
        </w:rPr>
        <w:t>set</w:t>
      </w:r>
      <w:r w:rsidRPr="00FA5729">
        <w:rPr>
          <w:rFonts w:ascii="Cambria" w:hAnsi="Cambria"/>
        </w:rPr>
        <w:t xml:space="preserve"> </w:t>
      </w:r>
      <w:r w:rsidR="00D85E97" w:rsidRPr="00FA5729">
        <w:rPr>
          <w:rFonts w:ascii="Cambria" w:hAnsi="Cambria"/>
        </w:rPr>
        <w:t>of more than 600</w:t>
      </w:r>
      <w:r w:rsidRPr="00FA5729">
        <w:rPr>
          <w:rFonts w:ascii="Cambria" w:hAnsi="Cambria"/>
        </w:rPr>
        <w:t xml:space="preserve"> butterflies</w:t>
      </w:r>
      <w:r w:rsidR="007E2822">
        <w:rPr>
          <w:rFonts w:ascii="Cambria" w:hAnsi="Cambria"/>
        </w:rPr>
        <w:t xml:space="preserve"> </w:t>
      </w:r>
      <w:r w:rsidR="007E2822">
        <w:rPr>
          <w:rFonts w:ascii="Cambria" w:hAnsi="Cambria"/>
        </w:rPr>
        <w:lastRenderedPageBreak/>
        <w:t>from Mexican overwintering sites</w:t>
      </w:r>
      <w:r w:rsidRPr="00FA5729">
        <w:rPr>
          <w:rFonts w:ascii="Cambria" w:hAnsi="Cambria"/>
        </w:rPr>
        <w:t xml:space="preserve">. We discuss possible reasons for this increase in </w:t>
      </w:r>
      <w:r w:rsidR="0076110C">
        <w:rPr>
          <w:rFonts w:ascii="Cambria" w:hAnsi="Cambria"/>
        </w:rPr>
        <w:t xml:space="preserve">wing </w:t>
      </w:r>
      <w:r w:rsidRPr="00FA5729">
        <w:rPr>
          <w:rFonts w:ascii="Cambria" w:hAnsi="Cambria"/>
        </w:rPr>
        <w:t>size through time</w:t>
      </w:r>
      <w:ins w:id="36" w:author="Micah Freedman" w:date="2018-08-21T10:24:00Z">
        <w:r w:rsidR="00DA08B3">
          <w:rPr>
            <w:rFonts w:ascii="Cambria" w:hAnsi="Cambria"/>
          </w:rPr>
          <w:t xml:space="preserve">, including northward shifts in the monarch’s breeding range and changes in </w:t>
        </w:r>
      </w:ins>
      <w:ins w:id="37" w:author="Micah Freedman" w:date="2018-08-21T10:25:00Z">
        <w:r w:rsidR="00DA08B3">
          <w:rPr>
            <w:rFonts w:ascii="Cambria" w:hAnsi="Cambria"/>
          </w:rPr>
          <w:t xml:space="preserve">relative abundance of milkweed host plants, </w:t>
        </w:r>
      </w:ins>
      <w:del w:id="38" w:author="Micah Freedman" w:date="2018-08-21T10:25:00Z">
        <w:r w:rsidRPr="00FA5729" w:rsidDel="00DA08B3">
          <w:rPr>
            <w:rFonts w:ascii="Cambria" w:hAnsi="Cambria"/>
          </w:rPr>
          <w:delText xml:space="preserve"> </w:delText>
        </w:r>
      </w:del>
      <w:r w:rsidRPr="00FA5729">
        <w:rPr>
          <w:rFonts w:ascii="Cambria" w:hAnsi="Cambria"/>
        </w:rPr>
        <w:t xml:space="preserve">and present </w:t>
      </w:r>
      <w:r w:rsidR="00D85E97" w:rsidRPr="00FA5729">
        <w:rPr>
          <w:rFonts w:ascii="Cambria" w:hAnsi="Cambria"/>
        </w:rPr>
        <w:t xml:space="preserve">experimental </w:t>
      </w:r>
      <w:r w:rsidRPr="00FA5729">
        <w:rPr>
          <w:rFonts w:ascii="Cambria" w:hAnsi="Cambria"/>
        </w:rPr>
        <w:t xml:space="preserve">data </w:t>
      </w:r>
      <w:r w:rsidR="007E2822">
        <w:rPr>
          <w:rFonts w:ascii="Cambria" w:hAnsi="Cambria"/>
        </w:rPr>
        <w:t>addressing the influence of larval host plant on adult wing morphology</w:t>
      </w:r>
      <w:r w:rsidRPr="00FA5729">
        <w:rPr>
          <w:rFonts w:ascii="Cambria" w:hAnsi="Cambria"/>
        </w:rPr>
        <w:t xml:space="preserve">. </w:t>
      </w:r>
      <w:del w:id="39" w:author="Micah Freedman" w:date="2018-08-24T10:29:00Z">
        <w:r w:rsidRPr="00FA5729" w:rsidDel="0031045C">
          <w:rPr>
            <w:rFonts w:ascii="Cambria" w:hAnsi="Cambria"/>
          </w:rPr>
          <w:delText>We end with recommendations for future studies focusing on monarch</w:delText>
        </w:r>
        <w:r w:rsidR="00D85E97" w:rsidRPr="00FA5729" w:rsidDel="0031045C">
          <w:rPr>
            <w:rFonts w:ascii="Cambria" w:hAnsi="Cambria"/>
          </w:rPr>
          <w:delText xml:space="preserve"> butterfly</w:delText>
        </w:r>
        <w:r w:rsidRPr="00FA5729" w:rsidDel="0031045C">
          <w:rPr>
            <w:rFonts w:ascii="Cambria" w:hAnsi="Cambria"/>
          </w:rPr>
          <w:delText xml:space="preserve"> wing morphology.</w:delText>
        </w:r>
      </w:del>
      <w:ins w:id="40" w:author="Micah Freedman" w:date="2018-08-24T10:29:00Z">
        <w:r w:rsidR="0031045C">
          <w:rPr>
            <w:rFonts w:ascii="Cambria" w:hAnsi="Cambria"/>
          </w:rPr>
          <w:t xml:space="preserve">Our analysis suggests that </w:t>
        </w:r>
      </w:ins>
      <w:ins w:id="41" w:author="Micah Freedman" w:date="2018-08-30T10:18:00Z">
        <w:r w:rsidR="00F148B8">
          <w:rPr>
            <w:rFonts w:ascii="Cambria" w:hAnsi="Cambria"/>
          </w:rPr>
          <w:t xml:space="preserve">(1) </w:t>
        </w:r>
      </w:ins>
      <w:ins w:id="42" w:author="Micah Freedman" w:date="2018-08-24T10:29:00Z">
        <w:r w:rsidR="0031045C">
          <w:rPr>
            <w:rFonts w:ascii="Cambria" w:hAnsi="Cambria"/>
          </w:rPr>
          <w:t xml:space="preserve">migration is </w:t>
        </w:r>
      </w:ins>
      <w:ins w:id="43" w:author="Micah Freedman" w:date="2018-08-30T10:18:00Z">
        <w:r w:rsidR="00F148B8">
          <w:rPr>
            <w:rFonts w:ascii="Cambria" w:hAnsi="Cambria"/>
          </w:rPr>
          <w:t xml:space="preserve">indeed </w:t>
        </w:r>
      </w:ins>
      <w:ins w:id="44" w:author="Micah Freedman" w:date="2018-08-24T10:29:00Z">
        <w:r w:rsidR="00F148B8">
          <w:rPr>
            <w:rFonts w:ascii="Cambria" w:hAnsi="Cambria"/>
          </w:rPr>
          <w:t>a</w:t>
        </w:r>
      </w:ins>
      <w:ins w:id="45" w:author="Micah Freedman" w:date="2018-08-30T10:18:00Z">
        <w:r w:rsidR="00F148B8">
          <w:rPr>
            <w:rFonts w:ascii="Cambria" w:hAnsi="Cambria"/>
          </w:rPr>
          <w:t>n</w:t>
        </w:r>
      </w:ins>
      <w:ins w:id="46" w:author="Micah Freedman" w:date="2018-08-24T10:29:00Z">
        <w:r w:rsidR="0031045C">
          <w:rPr>
            <w:rFonts w:ascii="Cambria" w:hAnsi="Cambria"/>
          </w:rPr>
          <w:t xml:space="preserve"> important selective force </w:t>
        </w:r>
      </w:ins>
      <w:ins w:id="47" w:author="Micah Freedman" w:date="2018-08-24T10:30:00Z">
        <w:r w:rsidR="0031045C">
          <w:rPr>
            <w:rFonts w:ascii="Cambria" w:hAnsi="Cambria"/>
          </w:rPr>
          <w:t xml:space="preserve">for monarch </w:t>
        </w:r>
      </w:ins>
      <w:ins w:id="48" w:author="Micah Freedman" w:date="2018-08-24T10:31:00Z">
        <w:r w:rsidR="0031045C">
          <w:rPr>
            <w:rFonts w:ascii="Cambria" w:hAnsi="Cambria"/>
          </w:rPr>
          <w:t>wing</w:t>
        </w:r>
      </w:ins>
      <w:ins w:id="49" w:author="Micah Freedman" w:date="2018-08-24T10:30:00Z">
        <w:r w:rsidR="0031045C">
          <w:rPr>
            <w:rFonts w:ascii="Cambria" w:hAnsi="Cambria"/>
          </w:rPr>
          <w:t xml:space="preserve"> morphology</w:t>
        </w:r>
      </w:ins>
      <w:ins w:id="50" w:author="Micah Freedman" w:date="2018-08-30T10:18:00Z">
        <w:r w:rsidR="00F148B8">
          <w:rPr>
            <w:rFonts w:ascii="Cambria" w:hAnsi="Cambria"/>
          </w:rPr>
          <w:t xml:space="preserve">; (2) wing size has increased </w:t>
        </w:r>
      </w:ins>
      <w:ins w:id="51" w:author="Micah Freedman" w:date="2018-08-30T10:19:00Z">
        <w:r w:rsidR="00F148B8">
          <w:rPr>
            <w:rFonts w:ascii="Cambria" w:hAnsi="Cambria"/>
          </w:rPr>
          <w:t>through</w:t>
        </w:r>
      </w:ins>
      <w:ins w:id="52" w:author="Micah Freedman" w:date="2018-08-30T10:18:00Z">
        <w:r w:rsidR="00F148B8">
          <w:rPr>
            <w:rFonts w:ascii="Cambria" w:hAnsi="Cambria"/>
          </w:rPr>
          <w:t xml:space="preserve"> time</w:t>
        </w:r>
      </w:ins>
      <w:ins w:id="53" w:author="Micah Freedman" w:date="2018-08-30T10:19:00Z">
        <w:r w:rsidR="00F148B8">
          <w:rPr>
            <w:rFonts w:ascii="Cambria" w:hAnsi="Cambria"/>
          </w:rPr>
          <w:t xml:space="preserve"> in North America</w:t>
        </w:r>
      </w:ins>
      <w:ins w:id="54" w:author="Micah Freedman" w:date="2018-08-24T10:30:00Z">
        <w:r w:rsidR="00F148B8">
          <w:rPr>
            <w:rFonts w:ascii="Cambria" w:hAnsi="Cambria"/>
          </w:rPr>
          <w:t>; (3)</w:t>
        </w:r>
        <w:r w:rsidR="0031045C">
          <w:rPr>
            <w:rFonts w:ascii="Cambria" w:hAnsi="Cambria"/>
          </w:rPr>
          <w:t xml:space="preserve"> factors such as host plant identity must be considered to fully understand</w:t>
        </w:r>
      </w:ins>
      <w:ins w:id="55" w:author="Micah Freedman" w:date="2018-08-30T10:19:00Z">
        <w:r w:rsidR="00F148B8">
          <w:rPr>
            <w:rFonts w:ascii="Cambria" w:hAnsi="Cambria"/>
          </w:rPr>
          <w:t xml:space="preserve"> monarch</w:t>
        </w:r>
      </w:ins>
      <w:ins w:id="56" w:author="Micah Freedman" w:date="2018-08-24T10:30:00Z">
        <w:r w:rsidR="0031045C">
          <w:rPr>
            <w:rFonts w:ascii="Cambria" w:hAnsi="Cambria"/>
          </w:rPr>
          <w:t xml:space="preserve"> </w:t>
        </w:r>
      </w:ins>
      <w:ins w:id="57" w:author="Micah Freedman" w:date="2018-08-28T18:01:00Z">
        <w:r w:rsidR="00EE1AB7">
          <w:rPr>
            <w:rFonts w:ascii="Cambria" w:hAnsi="Cambria"/>
          </w:rPr>
          <w:t>wing morphological variation.</w:t>
        </w:r>
      </w:ins>
    </w:p>
    <w:p w14:paraId="25A9D48A" w14:textId="77777777" w:rsidR="004427D7" w:rsidRDefault="004427D7" w:rsidP="009E3E0F">
      <w:pPr>
        <w:spacing w:line="480" w:lineRule="auto"/>
        <w:jc w:val="both"/>
        <w:rPr>
          <w:rFonts w:ascii="Cambria" w:hAnsi="Cambria"/>
        </w:rPr>
      </w:pPr>
    </w:p>
    <w:p w14:paraId="54D5D201" w14:textId="49536C3C" w:rsidR="004427D7" w:rsidRPr="00FA5729" w:rsidRDefault="004427D7" w:rsidP="009E3E0F">
      <w:pPr>
        <w:spacing w:line="480" w:lineRule="auto"/>
        <w:jc w:val="both"/>
        <w:rPr>
          <w:rFonts w:ascii="Cambria" w:hAnsi="Cambria"/>
        </w:rPr>
      </w:pPr>
      <w:r w:rsidRPr="004427D7">
        <w:rPr>
          <w:rFonts w:ascii="Cambria" w:hAnsi="Cambria"/>
          <w:b/>
          <w:u w:val="single"/>
        </w:rPr>
        <w:t>Keywords</w:t>
      </w:r>
      <w:r>
        <w:rPr>
          <w:rFonts w:ascii="Cambria" w:hAnsi="Cambria"/>
        </w:rPr>
        <w:t>: monarch butterfly, migration, morphology, evolution, museum collections</w:t>
      </w:r>
    </w:p>
    <w:p w14:paraId="40B6B8F2" w14:textId="77777777" w:rsidR="001C775A" w:rsidRPr="00FA5729" w:rsidRDefault="001C775A" w:rsidP="009E3E0F">
      <w:pPr>
        <w:spacing w:line="480" w:lineRule="auto"/>
        <w:jc w:val="center"/>
        <w:rPr>
          <w:rFonts w:ascii="Cambria" w:hAnsi="Cambria"/>
        </w:rPr>
      </w:pPr>
      <w:r w:rsidRPr="00FA5729">
        <w:rPr>
          <w:rFonts w:ascii="Cambria" w:hAnsi="Cambria"/>
        </w:rPr>
        <w:t xml:space="preserve"> </w:t>
      </w:r>
    </w:p>
    <w:p w14:paraId="43810014" w14:textId="35F7EF8F" w:rsidR="001C775A" w:rsidRPr="00942C8C" w:rsidRDefault="001C775A" w:rsidP="009E3E0F">
      <w:pPr>
        <w:spacing w:line="480" w:lineRule="auto"/>
        <w:jc w:val="center"/>
        <w:rPr>
          <w:rFonts w:ascii="Cambria" w:hAnsi="Cambria"/>
          <w:b/>
          <w:u w:val="single"/>
        </w:rPr>
      </w:pPr>
      <w:r w:rsidRPr="00881C98">
        <w:rPr>
          <w:rFonts w:ascii="Cambria" w:hAnsi="Cambria"/>
          <w:b/>
          <w:u w:val="single"/>
        </w:rPr>
        <w:t>Introduction</w:t>
      </w:r>
    </w:p>
    <w:p w14:paraId="46ECDB81" w14:textId="64D97012" w:rsidR="001C775A" w:rsidRPr="00FA5729" w:rsidRDefault="001C775A" w:rsidP="009E3E0F">
      <w:pPr>
        <w:spacing w:line="480" w:lineRule="auto"/>
        <w:jc w:val="both"/>
        <w:rPr>
          <w:rFonts w:ascii="Cambria" w:hAnsi="Cambria"/>
        </w:rPr>
      </w:pPr>
      <w:r w:rsidRPr="00FA5729">
        <w:rPr>
          <w:rFonts w:ascii="Cambria" w:hAnsi="Cambria"/>
        </w:rPr>
        <w:tab/>
        <w:t xml:space="preserve">Migration has evolved across the tree of life as a way for organisms to exploit </w:t>
      </w:r>
      <w:r w:rsidR="001962E2">
        <w:rPr>
          <w:rFonts w:ascii="Cambria" w:hAnsi="Cambria"/>
        </w:rPr>
        <w:t xml:space="preserve">ephemeral or only </w:t>
      </w:r>
      <w:r w:rsidRPr="00FA5729">
        <w:rPr>
          <w:rFonts w:ascii="Cambria" w:hAnsi="Cambria"/>
        </w:rPr>
        <w:t>seasonally available resources, often over enormous spatial scales. In organisms that migrate</w:t>
      </w:r>
      <w:r w:rsidR="00FB1C27" w:rsidRPr="00FA5729">
        <w:rPr>
          <w:rFonts w:ascii="Cambria" w:hAnsi="Cambria"/>
        </w:rPr>
        <w:t xml:space="preserve"> long distances</w:t>
      </w:r>
      <w:r w:rsidRPr="00FA5729">
        <w:rPr>
          <w:rFonts w:ascii="Cambria" w:hAnsi="Cambria"/>
        </w:rPr>
        <w:t>, traits conducive to efficient</w:t>
      </w:r>
      <w:ins w:id="58" w:author="Micah Freedman" w:date="2018-08-23T10:46:00Z">
        <w:r w:rsidR="005D7440">
          <w:rPr>
            <w:rFonts w:ascii="Cambria" w:hAnsi="Cambria"/>
          </w:rPr>
          <w:t xml:space="preserve"> </w:t>
        </w:r>
      </w:ins>
      <w:del w:id="59" w:author="Micah Freedman" w:date="2018-08-23T10:46:00Z">
        <w:r w:rsidRPr="00FA5729" w:rsidDel="005D7440">
          <w:rPr>
            <w:rFonts w:ascii="Cambria" w:hAnsi="Cambria"/>
          </w:rPr>
          <w:delText xml:space="preserve"> long-distance </w:delText>
        </w:r>
      </w:del>
      <w:r w:rsidRPr="00FA5729">
        <w:rPr>
          <w:rFonts w:ascii="Cambria" w:hAnsi="Cambria"/>
        </w:rPr>
        <w:t>movement</w:t>
      </w:r>
      <w:r w:rsidR="003B5358">
        <w:rPr>
          <w:rFonts w:ascii="Cambria" w:hAnsi="Cambria"/>
        </w:rPr>
        <w:t xml:space="preserve"> are imperative</w:t>
      </w:r>
      <w:r w:rsidRPr="00FA5729">
        <w:rPr>
          <w:rFonts w:ascii="Cambria" w:hAnsi="Cambria"/>
        </w:rPr>
        <w:t xml:space="preserve">. This </w:t>
      </w:r>
      <w:r w:rsidR="0032020D" w:rsidRPr="00FA5729">
        <w:rPr>
          <w:rFonts w:ascii="Cambria" w:hAnsi="Cambria"/>
        </w:rPr>
        <w:t>can</w:t>
      </w:r>
      <w:r w:rsidRPr="00FA5729">
        <w:rPr>
          <w:rFonts w:ascii="Cambria" w:hAnsi="Cambria"/>
        </w:rPr>
        <w:t xml:space="preserve"> entail certain </w:t>
      </w:r>
      <w:r w:rsidR="0032020D" w:rsidRPr="00FA5729">
        <w:rPr>
          <w:rFonts w:ascii="Cambria" w:hAnsi="Cambria"/>
        </w:rPr>
        <w:t xml:space="preserve">behavioral and </w:t>
      </w:r>
      <w:r w:rsidRPr="00FA5729">
        <w:rPr>
          <w:rFonts w:ascii="Cambria" w:hAnsi="Cambria"/>
        </w:rPr>
        <w:t xml:space="preserve">physiological adaptations, </w:t>
      </w:r>
      <w:r w:rsidR="0032020D" w:rsidRPr="00FA5729">
        <w:rPr>
          <w:rFonts w:ascii="Cambria" w:hAnsi="Cambria"/>
        </w:rPr>
        <w:t xml:space="preserve">such as periods of reproductive dormancy and </w:t>
      </w:r>
      <w:r w:rsidR="007C0E98" w:rsidRPr="00FA5729">
        <w:rPr>
          <w:rFonts w:ascii="Cambria" w:hAnsi="Cambria"/>
        </w:rPr>
        <w:t>lipid accumulation</w:t>
      </w:r>
      <w:r w:rsidR="0032020D" w:rsidRPr="00FA5729">
        <w:rPr>
          <w:rFonts w:ascii="Cambria" w:hAnsi="Cambria"/>
        </w:rPr>
        <w:t xml:space="preserve"> prior</w:t>
      </w:r>
      <w:ins w:id="60" w:author="Micah Freedman" w:date="2018-08-28T10:34:00Z">
        <w:r w:rsidR="00517052">
          <w:rPr>
            <w:rFonts w:ascii="Cambria" w:hAnsi="Cambria"/>
          </w:rPr>
          <w:t xml:space="preserve"> to</w:t>
        </w:r>
      </w:ins>
      <w:r w:rsidR="0032020D" w:rsidRPr="00FA5729">
        <w:rPr>
          <w:rFonts w:ascii="Cambria" w:hAnsi="Cambria"/>
        </w:rPr>
        <w:t xml:space="preserve"> </w:t>
      </w:r>
      <w:del w:id="61" w:author="Micah Freedman" w:date="2018-08-21T10:25:00Z">
        <w:r w:rsidR="0032020D" w:rsidRPr="00FA5729" w:rsidDel="00DA08B3">
          <w:rPr>
            <w:rFonts w:ascii="Cambria" w:hAnsi="Cambria"/>
          </w:rPr>
          <w:delText xml:space="preserve">to </w:delText>
        </w:r>
      </w:del>
      <w:ins w:id="62" w:author="Micah Freedman" w:date="2018-08-21T10:25:00Z">
        <w:r w:rsidR="00DA08B3">
          <w:rPr>
            <w:rFonts w:ascii="Cambria" w:hAnsi="Cambria"/>
          </w:rPr>
          <w:t>or during</w:t>
        </w:r>
        <w:r w:rsidR="00DA08B3" w:rsidRPr="00FA5729">
          <w:rPr>
            <w:rFonts w:ascii="Cambria" w:hAnsi="Cambria"/>
          </w:rPr>
          <w:t xml:space="preserve"> </w:t>
        </w:r>
      </w:ins>
      <w:r w:rsidR="0032020D" w:rsidRPr="00FA5729">
        <w:rPr>
          <w:rFonts w:ascii="Cambria" w:hAnsi="Cambria"/>
        </w:rPr>
        <w:t xml:space="preserve">migration </w:t>
      </w:r>
      <w:r w:rsidR="00C720C5">
        <w:rPr>
          <w:rFonts w:ascii="Cambria" w:hAnsi="Cambria"/>
        </w:rPr>
        <w:t>[1,2]</w:t>
      </w:r>
      <w:r w:rsidR="0032020D" w:rsidRPr="00FA5729">
        <w:rPr>
          <w:rFonts w:ascii="Cambria" w:hAnsi="Cambria"/>
        </w:rPr>
        <w:t xml:space="preserve">, </w:t>
      </w:r>
      <w:r w:rsidRPr="00FA5729">
        <w:rPr>
          <w:rFonts w:ascii="Cambria" w:hAnsi="Cambria"/>
        </w:rPr>
        <w:t>as well as morphological features that aid in long</w:t>
      </w:r>
      <w:ins w:id="63" w:author="Micah Freedman" w:date="2018-08-23T10:49:00Z">
        <w:r w:rsidR="005D7440">
          <w:rPr>
            <w:rFonts w:ascii="Cambria" w:hAnsi="Cambria"/>
          </w:rPr>
          <w:t>-distance</w:t>
        </w:r>
      </w:ins>
      <w:r w:rsidRPr="00FA5729">
        <w:rPr>
          <w:rFonts w:ascii="Cambria" w:hAnsi="Cambria"/>
        </w:rPr>
        <w:t xml:space="preserve"> movements. In the latter case, selection has favored certain body shapes in migratory fishes </w:t>
      </w:r>
      <w:r w:rsidR="00C720C5">
        <w:rPr>
          <w:rFonts w:ascii="Cambria" w:hAnsi="Cambria"/>
        </w:rPr>
        <w:t>[3,4]</w:t>
      </w:r>
      <w:r w:rsidRPr="00FA5729">
        <w:rPr>
          <w:rFonts w:ascii="Cambria" w:hAnsi="Cambria"/>
        </w:rPr>
        <w:t xml:space="preserve">, wing loading patterns in migratory birds </w:t>
      </w:r>
      <w:r w:rsidR="00C1022C">
        <w:rPr>
          <w:rFonts w:ascii="Cambria" w:hAnsi="Cambria"/>
        </w:rPr>
        <w:t>[5,6</w:t>
      </w:r>
      <w:r w:rsidR="00C720C5">
        <w:rPr>
          <w:rFonts w:ascii="Cambria" w:hAnsi="Cambria"/>
        </w:rPr>
        <w:t>]</w:t>
      </w:r>
      <w:r w:rsidRPr="00FA5729">
        <w:rPr>
          <w:rFonts w:ascii="Cambria" w:hAnsi="Cambria"/>
        </w:rPr>
        <w:t>, and wing sizes and shapes in migratory insects</w:t>
      </w:r>
      <w:r w:rsidR="0032020D" w:rsidRPr="00FA5729">
        <w:rPr>
          <w:rFonts w:ascii="Cambria" w:hAnsi="Cambria"/>
        </w:rPr>
        <w:t xml:space="preserve"> </w:t>
      </w:r>
      <w:r w:rsidR="00C1022C">
        <w:rPr>
          <w:rFonts w:ascii="Cambria" w:hAnsi="Cambria"/>
        </w:rPr>
        <w:t>[7,8</w:t>
      </w:r>
      <w:r w:rsidR="00C720C5">
        <w:rPr>
          <w:rFonts w:ascii="Cambria" w:hAnsi="Cambria"/>
        </w:rPr>
        <w:t>]</w:t>
      </w:r>
      <w:r w:rsidRPr="00FA5729">
        <w:rPr>
          <w:rFonts w:ascii="Cambria" w:hAnsi="Cambria"/>
        </w:rPr>
        <w:t>.</w:t>
      </w:r>
    </w:p>
    <w:p w14:paraId="5AD0C1B5" w14:textId="59161ED7" w:rsidR="00517052" w:rsidRDefault="00E447E2" w:rsidP="009E3E0F">
      <w:pPr>
        <w:spacing w:line="480" w:lineRule="auto"/>
        <w:jc w:val="both"/>
        <w:rPr>
          <w:ins w:id="64" w:author="Micah Freedman" w:date="2018-08-28T10:36:00Z"/>
          <w:rFonts w:ascii="Cambria" w:hAnsi="Cambria"/>
        </w:rPr>
      </w:pPr>
      <w:r>
        <w:rPr>
          <w:rFonts w:ascii="Cambria" w:hAnsi="Cambria"/>
        </w:rPr>
        <w:tab/>
        <w:t>Perhaps the best-</w:t>
      </w:r>
      <w:r w:rsidR="001C775A" w:rsidRPr="00FA5729">
        <w:rPr>
          <w:rFonts w:ascii="Cambria" w:hAnsi="Cambria"/>
        </w:rPr>
        <w:t xml:space="preserve">known migratory insect is the monarch butterfly, whose </w:t>
      </w:r>
      <w:r w:rsidR="0032020D" w:rsidRPr="00FA5729">
        <w:rPr>
          <w:rFonts w:ascii="Cambria" w:hAnsi="Cambria"/>
        </w:rPr>
        <w:t xml:space="preserve">seasonal </w:t>
      </w:r>
      <w:r w:rsidR="001C775A" w:rsidRPr="00FA5729">
        <w:rPr>
          <w:rFonts w:ascii="Cambria" w:hAnsi="Cambria"/>
        </w:rPr>
        <w:t xml:space="preserve">migration spans thousands of </w:t>
      </w:r>
      <w:r w:rsidR="001962E2">
        <w:rPr>
          <w:rFonts w:ascii="Cambria" w:hAnsi="Cambria"/>
        </w:rPr>
        <w:t>kilometers</w:t>
      </w:r>
      <w:r w:rsidR="001C775A" w:rsidRPr="00FA5729">
        <w:rPr>
          <w:rFonts w:ascii="Cambria" w:hAnsi="Cambria"/>
        </w:rPr>
        <w:t xml:space="preserve"> </w:t>
      </w:r>
      <w:r w:rsidR="0032020D" w:rsidRPr="00FA5729">
        <w:rPr>
          <w:rFonts w:ascii="Cambria" w:hAnsi="Cambria"/>
        </w:rPr>
        <w:t>across the</w:t>
      </w:r>
      <w:r w:rsidR="001C775A" w:rsidRPr="00FA5729">
        <w:rPr>
          <w:rFonts w:ascii="Cambria" w:hAnsi="Cambria"/>
        </w:rPr>
        <w:t xml:space="preserve"> North America</w:t>
      </w:r>
      <w:r w:rsidR="0032020D" w:rsidRPr="00FA5729">
        <w:rPr>
          <w:rFonts w:ascii="Cambria" w:hAnsi="Cambria"/>
        </w:rPr>
        <w:t>n continent</w:t>
      </w:r>
      <w:r w:rsidR="001C775A" w:rsidRPr="00FA5729">
        <w:rPr>
          <w:rFonts w:ascii="Cambria" w:hAnsi="Cambria"/>
        </w:rPr>
        <w:t>. Past research has shown that migratory and non-migratory populations of monarch butterfly have highly divergent wing morphologies, with migrants typically having larger, more elongated wing</w:t>
      </w:r>
      <w:r>
        <w:rPr>
          <w:rFonts w:ascii="Cambria" w:hAnsi="Cambria"/>
        </w:rPr>
        <w:t>s</w:t>
      </w:r>
      <w:r w:rsidR="001C775A" w:rsidRPr="00FA5729">
        <w:rPr>
          <w:rFonts w:ascii="Cambria" w:hAnsi="Cambria"/>
        </w:rPr>
        <w:t xml:space="preserve"> than non-migrants</w:t>
      </w:r>
      <w:r w:rsidR="0032020D" w:rsidRPr="00FA5729">
        <w:rPr>
          <w:rFonts w:ascii="Cambria" w:hAnsi="Cambria"/>
        </w:rPr>
        <w:t xml:space="preserve"> </w:t>
      </w:r>
      <w:r w:rsidR="00C1022C">
        <w:rPr>
          <w:rFonts w:ascii="Cambria" w:hAnsi="Cambria"/>
        </w:rPr>
        <w:t>[8-11</w:t>
      </w:r>
      <w:r w:rsidR="00C720C5">
        <w:rPr>
          <w:rFonts w:ascii="Cambria" w:hAnsi="Cambria"/>
        </w:rPr>
        <w:t>]</w:t>
      </w:r>
      <w:r w:rsidR="001C775A" w:rsidRPr="00FA5729">
        <w:rPr>
          <w:rFonts w:ascii="Cambria" w:hAnsi="Cambria"/>
        </w:rPr>
        <w:t>. This pattern has been interpreted as natural selection operating on a tradeoff between long-distance</w:t>
      </w:r>
      <w:r w:rsidR="00986A27">
        <w:rPr>
          <w:rFonts w:ascii="Cambria" w:hAnsi="Cambria"/>
        </w:rPr>
        <w:t xml:space="preserve"> </w:t>
      </w:r>
      <w:r>
        <w:rPr>
          <w:rFonts w:ascii="Cambria" w:hAnsi="Cambria"/>
        </w:rPr>
        <w:t>flight in migrants</w:t>
      </w:r>
      <w:r w:rsidR="007E2822">
        <w:rPr>
          <w:rFonts w:ascii="Cambria" w:hAnsi="Cambria"/>
        </w:rPr>
        <w:t xml:space="preserve"> and </w:t>
      </w:r>
      <w:r w:rsidR="001C775A" w:rsidRPr="00FA5729">
        <w:rPr>
          <w:rFonts w:ascii="Cambria" w:hAnsi="Cambria"/>
        </w:rPr>
        <w:t>short-distance flights</w:t>
      </w:r>
      <w:ins w:id="65" w:author="Micah Freedman" w:date="2018-08-23T10:49:00Z">
        <w:r w:rsidR="00D709BD">
          <w:rPr>
            <w:rFonts w:ascii="Cambria" w:hAnsi="Cambria"/>
          </w:rPr>
          <w:t xml:space="preserve"> in </w:t>
        </w:r>
      </w:ins>
      <w:ins w:id="66" w:author="Micah Freedman" w:date="2018-08-24T10:33:00Z">
        <w:r w:rsidR="008B5042">
          <w:rPr>
            <w:rFonts w:ascii="Cambria" w:hAnsi="Cambria"/>
          </w:rPr>
          <w:t xml:space="preserve">summer breeding and </w:t>
        </w:r>
      </w:ins>
      <w:ins w:id="67" w:author="Micah Freedman" w:date="2018-08-23T10:49:00Z">
        <w:r w:rsidR="00517052">
          <w:rPr>
            <w:rFonts w:ascii="Cambria" w:hAnsi="Cambria"/>
          </w:rPr>
          <w:t>non-migratory populations. L</w:t>
        </w:r>
        <w:r w:rsidR="00D709BD">
          <w:rPr>
            <w:rFonts w:ascii="Cambria" w:hAnsi="Cambria"/>
          </w:rPr>
          <w:t>arge, elongated wings are thought to</w:t>
        </w:r>
      </w:ins>
      <w:ins w:id="68" w:author="Micah Freedman" w:date="2018-08-24T10:32:00Z">
        <w:r w:rsidR="0031045C">
          <w:rPr>
            <w:rFonts w:ascii="Cambria" w:hAnsi="Cambria"/>
          </w:rPr>
          <w:t xml:space="preserve"> aid in gliding flight and</w:t>
        </w:r>
      </w:ins>
      <w:ins w:id="69" w:author="Micah Freedman" w:date="2018-08-23T10:49:00Z">
        <w:r w:rsidR="00D709BD">
          <w:rPr>
            <w:rFonts w:ascii="Cambria" w:hAnsi="Cambria"/>
          </w:rPr>
          <w:t xml:space="preserve"> </w:t>
        </w:r>
      </w:ins>
      <w:ins w:id="70" w:author="Micah Freedman" w:date="2018-08-28T10:34:00Z">
        <w:r w:rsidR="00517052">
          <w:rPr>
            <w:rFonts w:ascii="Cambria" w:hAnsi="Cambria"/>
          </w:rPr>
          <w:t>facilitate long-distance movements in migratory</w:t>
        </w:r>
      </w:ins>
      <w:ins w:id="71" w:author="Micah Freedman" w:date="2018-08-23T10:50:00Z">
        <w:r w:rsidR="00D709BD">
          <w:rPr>
            <w:rFonts w:ascii="Cambria" w:hAnsi="Cambria"/>
          </w:rPr>
          <w:t xml:space="preserve"> monarch</w:t>
        </w:r>
      </w:ins>
      <w:ins w:id="72" w:author="Micah Freedman" w:date="2018-08-23T10:51:00Z">
        <w:r w:rsidR="00D709BD">
          <w:rPr>
            <w:rFonts w:ascii="Cambria" w:hAnsi="Cambria"/>
          </w:rPr>
          <w:t>s</w:t>
        </w:r>
      </w:ins>
      <w:ins w:id="73" w:author="Micah Freedman" w:date="2018-08-28T18:04:00Z">
        <w:r w:rsidR="00EE1AB7">
          <w:rPr>
            <w:rFonts w:ascii="Cambria" w:hAnsi="Cambria"/>
          </w:rPr>
          <w:t xml:space="preserve"> [8]</w:t>
        </w:r>
      </w:ins>
      <w:ins w:id="74" w:author="Micah Freedman" w:date="2018-08-23T10:50:00Z">
        <w:r w:rsidR="00D709BD">
          <w:rPr>
            <w:rFonts w:ascii="Cambria" w:hAnsi="Cambria"/>
          </w:rPr>
          <w:t>, where</w:t>
        </w:r>
      </w:ins>
      <w:ins w:id="75" w:author="Micah Freedman" w:date="2018-08-23T10:51:00Z">
        <w:r w:rsidR="00D709BD">
          <w:rPr>
            <w:rFonts w:ascii="Cambria" w:hAnsi="Cambria"/>
          </w:rPr>
          <w:t>as</w:t>
        </w:r>
      </w:ins>
      <w:ins w:id="76" w:author="Micah Freedman" w:date="2018-08-23T10:50:00Z">
        <w:r w:rsidR="00D709BD">
          <w:rPr>
            <w:rFonts w:ascii="Cambria" w:hAnsi="Cambria"/>
          </w:rPr>
          <w:t xml:space="preserve"> smaller, rounder wings are </w:t>
        </w:r>
      </w:ins>
      <w:ins w:id="77" w:author="Micah Freedman" w:date="2018-08-23T10:51:00Z">
        <w:r w:rsidR="00D709BD">
          <w:rPr>
            <w:rFonts w:ascii="Cambria" w:hAnsi="Cambria"/>
          </w:rPr>
          <w:t>associated with</w:t>
        </w:r>
      </w:ins>
      <w:ins w:id="78" w:author="Micah Freedman" w:date="2018-08-23T10:50:00Z">
        <w:r w:rsidR="00D709BD">
          <w:rPr>
            <w:rFonts w:ascii="Cambria" w:hAnsi="Cambria"/>
          </w:rPr>
          <w:t xml:space="preserve"> maneuverability</w:t>
        </w:r>
      </w:ins>
      <w:ins w:id="79" w:author="Micah Freedman" w:date="2018-08-28T10:35:00Z">
        <w:r w:rsidR="00517052">
          <w:rPr>
            <w:rFonts w:ascii="Cambria" w:hAnsi="Cambria"/>
          </w:rPr>
          <w:t xml:space="preserve"> that may be more important for summer-breeding or non-migratory monarchs</w:t>
        </w:r>
      </w:ins>
      <w:ins w:id="80" w:author="Micah Freedman" w:date="2018-08-28T18:07:00Z">
        <w:r w:rsidR="00EE1AB7">
          <w:rPr>
            <w:rFonts w:ascii="Cambria" w:hAnsi="Cambria"/>
          </w:rPr>
          <w:t xml:space="preserve"> [10]</w:t>
        </w:r>
      </w:ins>
      <w:del w:id="81" w:author="Micah Freedman" w:date="2018-08-23T10:49:00Z">
        <w:r w:rsidR="001962E2" w:rsidDel="005D7440">
          <w:rPr>
            <w:rFonts w:ascii="Cambria" w:hAnsi="Cambria"/>
          </w:rPr>
          <w:delText>,</w:delText>
        </w:r>
        <w:r w:rsidR="001C775A" w:rsidRPr="00FA5729" w:rsidDel="00D709BD">
          <w:rPr>
            <w:rFonts w:ascii="Cambria" w:hAnsi="Cambria"/>
          </w:rPr>
          <w:delText xml:space="preserve"> </w:delText>
        </w:r>
        <w:r w:rsidR="009826D6" w:rsidDel="00D709BD">
          <w:rPr>
            <w:rFonts w:ascii="Cambria" w:hAnsi="Cambria"/>
          </w:rPr>
          <w:delText>for which</w:delText>
        </w:r>
        <w:r w:rsidR="00D023E5" w:rsidDel="00D709BD">
          <w:rPr>
            <w:rFonts w:ascii="Cambria" w:hAnsi="Cambria"/>
          </w:rPr>
          <w:delText xml:space="preserve"> maneuverability</w:delText>
        </w:r>
        <w:r w:rsidR="009826D6" w:rsidDel="00D709BD">
          <w:rPr>
            <w:rFonts w:ascii="Cambria" w:hAnsi="Cambria"/>
          </w:rPr>
          <w:delText xml:space="preserve"> is most important</w:delText>
        </w:r>
        <w:r w:rsidR="001962E2" w:rsidDel="00D709BD">
          <w:rPr>
            <w:rFonts w:ascii="Cambria" w:hAnsi="Cambria"/>
          </w:rPr>
          <w:delText>,</w:delText>
        </w:r>
        <w:r w:rsidR="007E2822" w:rsidDel="00D709BD">
          <w:rPr>
            <w:rFonts w:ascii="Cambria" w:hAnsi="Cambria"/>
          </w:rPr>
          <w:delText xml:space="preserve"> </w:delText>
        </w:r>
        <w:r w:rsidR="00C33B24" w:rsidRPr="00FA5729" w:rsidDel="00D709BD">
          <w:rPr>
            <w:rFonts w:ascii="Cambria" w:hAnsi="Cambria"/>
          </w:rPr>
          <w:delText xml:space="preserve">in </w:delText>
        </w:r>
        <w:r w:rsidR="007E2822" w:rsidDel="00D709BD">
          <w:rPr>
            <w:rFonts w:ascii="Cambria" w:hAnsi="Cambria"/>
          </w:rPr>
          <w:delText>non-migratory populations</w:delText>
        </w:r>
      </w:del>
      <w:ins w:id="82" w:author="Micah Freedman" w:date="2018-08-30T10:20:00Z">
        <w:r w:rsidR="00C25257">
          <w:rPr>
            <w:rFonts w:ascii="Cambria" w:hAnsi="Cambria"/>
          </w:rPr>
          <w:t>.</w:t>
        </w:r>
      </w:ins>
      <w:del w:id="83" w:author="Micah Freedman" w:date="2018-08-30T10:20:00Z">
        <w:r w:rsidR="00C33B24" w:rsidRPr="00FA5729" w:rsidDel="00C25257">
          <w:rPr>
            <w:rFonts w:ascii="Cambria" w:hAnsi="Cambria"/>
          </w:rPr>
          <w:delText xml:space="preserve">. </w:delText>
        </w:r>
      </w:del>
    </w:p>
    <w:p w14:paraId="2D062E93" w14:textId="4089AF3E" w:rsidR="004B7B14" w:rsidRPr="00FA5729" w:rsidRDefault="00517052" w:rsidP="009E3E0F">
      <w:pPr>
        <w:spacing w:line="480" w:lineRule="auto"/>
        <w:jc w:val="both"/>
        <w:rPr>
          <w:rFonts w:ascii="Cambria" w:hAnsi="Cambria"/>
        </w:rPr>
      </w:pPr>
      <w:ins w:id="84" w:author="Micah Freedman" w:date="2018-08-28T10:36:00Z">
        <w:r>
          <w:rPr>
            <w:rFonts w:ascii="Cambria" w:hAnsi="Cambria"/>
          </w:rPr>
          <w:tab/>
        </w:r>
      </w:ins>
      <w:r w:rsidR="004B7B14" w:rsidRPr="00FA5729">
        <w:rPr>
          <w:rFonts w:ascii="Cambria" w:hAnsi="Cambria"/>
        </w:rPr>
        <w:t xml:space="preserve">In addition to </w:t>
      </w:r>
      <w:r w:rsidR="00FB1C27" w:rsidRPr="00FA5729">
        <w:rPr>
          <w:rFonts w:ascii="Cambria" w:hAnsi="Cambria"/>
        </w:rPr>
        <w:t xml:space="preserve">wing morphological </w:t>
      </w:r>
      <w:r w:rsidR="004B7B14" w:rsidRPr="00FA5729">
        <w:rPr>
          <w:rFonts w:ascii="Cambria" w:hAnsi="Cambria"/>
        </w:rPr>
        <w:t xml:space="preserve">differences between residents and migrants, </w:t>
      </w:r>
      <w:r w:rsidR="009826D6">
        <w:rPr>
          <w:rFonts w:ascii="Cambria" w:hAnsi="Cambria"/>
        </w:rPr>
        <w:t>studies</w:t>
      </w:r>
      <w:r w:rsidR="004B7B14" w:rsidRPr="00FA5729">
        <w:rPr>
          <w:rFonts w:ascii="Cambria" w:hAnsi="Cambria"/>
        </w:rPr>
        <w:t xml:space="preserve"> have shown </w:t>
      </w:r>
      <w:r w:rsidR="00490DB5">
        <w:rPr>
          <w:rFonts w:ascii="Cambria" w:hAnsi="Cambria"/>
        </w:rPr>
        <w:t>correlations betwe</w:t>
      </w:r>
      <w:r w:rsidR="00986A27">
        <w:rPr>
          <w:rFonts w:ascii="Cambria" w:hAnsi="Cambria"/>
        </w:rPr>
        <w:t>en timing of migration</w:t>
      </w:r>
      <w:r w:rsidR="00601877">
        <w:rPr>
          <w:rFonts w:ascii="Cambria" w:hAnsi="Cambria"/>
        </w:rPr>
        <w:t xml:space="preserve">, wing coloration, and </w:t>
      </w:r>
      <w:r w:rsidR="00201840">
        <w:rPr>
          <w:rFonts w:ascii="Cambria" w:hAnsi="Cambria"/>
        </w:rPr>
        <w:t>wing size</w:t>
      </w:r>
      <w:r w:rsidR="003C7AD0">
        <w:rPr>
          <w:rFonts w:ascii="Cambria" w:hAnsi="Cambria"/>
        </w:rPr>
        <w:t xml:space="preserve"> in North American migrants</w:t>
      </w:r>
      <w:r w:rsidR="00094CA4">
        <w:rPr>
          <w:rFonts w:ascii="Cambria" w:hAnsi="Cambria"/>
        </w:rPr>
        <w:t xml:space="preserve"> [12-15</w:t>
      </w:r>
      <w:r w:rsidR="00C720C5">
        <w:rPr>
          <w:rFonts w:ascii="Cambria" w:hAnsi="Cambria"/>
        </w:rPr>
        <w:t>]</w:t>
      </w:r>
      <w:r w:rsidR="004B7B14" w:rsidRPr="00FA5729">
        <w:rPr>
          <w:rFonts w:ascii="Cambria" w:hAnsi="Cambria"/>
        </w:rPr>
        <w:t>. Likewise, two recently published studies using stable isotope data have shown that butterflies that migrate longer distances to overwintering sites have larger forewings</w:t>
      </w:r>
      <w:r w:rsidR="00C33B24" w:rsidRPr="00FA5729">
        <w:rPr>
          <w:rFonts w:ascii="Cambria" w:hAnsi="Cambria"/>
        </w:rPr>
        <w:t xml:space="preserve"> </w:t>
      </w:r>
      <w:r w:rsidR="00094CA4">
        <w:rPr>
          <w:rFonts w:ascii="Cambria" w:hAnsi="Cambria"/>
        </w:rPr>
        <w:t>[16,17</w:t>
      </w:r>
      <w:r w:rsidR="00C720C5">
        <w:rPr>
          <w:rFonts w:ascii="Cambria" w:hAnsi="Cambria"/>
        </w:rPr>
        <w:t>]</w:t>
      </w:r>
      <w:ins w:id="85" w:author="Micah Freedman" w:date="2018-08-23T10:51:00Z">
        <w:r w:rsidR="00D709BD">
          <w:rPr>
            <w:rFonts w:ascii="Cambria" w:hAnsi="Cambria"/>
          </w:rPr>
          <w:t xml:space="preserve">. </w:t>
        </w:r>
      </w:ins>
      <w:del w:id="86" w:author="Micah Freedman" w:date="2018-08-23T10:51:00Z">
        <w:r w:rsidR="00866DB2" w:rsidDel="00D709BD">
          <w:rPr>
            <w:rFonts w:ascii="Cambria" w:hAnsi="Cambria"/>
          </w:rPr>
          <w:delText xml:space="preserve">, and </w:delText>
        </w:r>
      </w:del>
      <w:ins w:id="87" w:author="Micah Freedman" w:date="2018-08-23T10:52:00Z">
        <w:r w:rsidR="00D709BD">
          <w:rPr>
            <w:rFonts w:ascii="Cambria" w:hAnsi="Cambria"/>
          </w:rPr>
          <w:t>An earlier study by A</w:t>
        </w:r>
      </w:ins>
      <w:del w:id="88" w:author="Micah Freedman" w:date="2018-08-23T10:52:00Z">
        <w:r w:rsidR="00866DB2" w:rsidDel="00D709BD">
          <w:rPr>
            <w:rFonts w:ascii="Cambria" w:hAnsi="Cambria"/>
          </w:rPr>
          <w:delText>A</w:delText>
        </w:r>
      </w:del>
      <w:r w:rsidR="00866DB2">
        <w:rPr>
          <w:rFonts w:ascii="Cambria" w:hAnsi="Cambria"/>
        </w:rPr>
        <w:t>ltizer and Davis (2010)</w:t>
      </w:r>
      <w:del w:id="89" w:author="Micah Freedman" w:date="2018-08-30T10:20:00Z">
        <w:r w:rsidR="00494329" w:rsidDel="004A22C4">
          <w:rPr>
            <w:rFonts w:ascii="Cambria" w:hAnsi="Cambria"/>
          </w:rPr>
          <w:delText xml:space="preserve"> [8</w:delText>
        </w:r>
        <w:r w:rsidR="00C720C5" w:rsidDel="004A22C4">
          <w:rPr>
            <w:rFonts w:ascii="Cambria" w:hAnsi="Cambria"/>
          </w:rPr>
          <w:delText>]</w:delText>
        </w:r>
      </w:del>
      <w:ins w:id="90" w:author="Micah Freedman" w:date="2018-08-24T10:34:00Z">
        <w:r w:rsidR="004A22C4">
          <w:rPr>
            <w:rFonts w:ascii="Cambria" w:hAnsi="Cambria"/>
          </w:rPr>
          <w:t xml:space="preserve"> </w:t>
        </w:r>
        <w:r w:rsidR="008B5042">
          <w:rPr>
            <w:rFonts w:ascii="Cambria" w:hAnsi="Cambria"/>
          </w:rPr>
          <w:t>also</w:t>
        </w:r>
      </w:ins>
      <w:r w:rsidR="00866DB2">
        <w:rPr>
          <w:rFonts w:ascii="Cambria" w:hAnsi="Cambria"/>
        </w:rPr>
        <w:t xml:space="preserve"> found differences in forewing area between eastern and western North American monarchs</w:t>
      </w:r>
      <w:ins w:id="91" w:author="Micah Freedman" w:date="2018-08-28T18:10:00Z">
        <w:r w:rsidR="009D4C51">
          <w:rPr>
            <w:rFonts w:ascii="Cambria" w:hAnsi="Cambria"/>
          </w:rPr>
          <w:t xml:space="preserve">, which </w:t>
        </w:r>
      </w:ins>
      <w:del w:id="92" w:author="Micah Freedman" w:date="2018-08-28T18:10:00Z">
        <w:r w:rsidR="009826D6" w:rsidDel="009D4C51">
          <w:rPr>
            <w:rFonts w:ascii="Cambria" w:hAnsi="Cambria"/>
          </w:rPr>
          <w:delText xml:space="preserve"> that </w:delText>
        </w:r>
      </w:del>
      <w:r w:rsidR="009826D6">
        <w:rPr>
          <w:rFonts w:ascii="Cambria" w:hAnsi="Cambria"/>
        </w:rPr>
        <w:t>they attribute to differences in migration distance</w:t>
      </w:r>
      <w:ins w:id="93" w:author="Micah Freedman" w:date="2018-08-30T10:20:00Z">
        <w:r w:rsidR="004A22C4">
          <w:rPr>
            <w:rFonts w:ascii="Cambria" w:hAnsi="Cambria"/>
          </w:rPr>
          <w:t xml:space="preserve"> [8]</w:t>
        </w:r>
      </w:ins>
      <w:r w:rsidR="004B7B14" w:rsidRPr="00FA5729">
        <w:rPr>
          <w:rFonts w:ascii="Cambria" w:hAnsi="Cambria"/>
        </w:rPr>
        <w:t xml:space="preserve">. </w:t>
      </w:r>
      <w:r w:rsidR="00866DB2">
        <w:rPr>
          <w:rFonts w:ascii="Cambria" w:hAnsi="Cambria"/>
        </w:rPr>
        <w:t>These results</w:t>
      </w:r>
      <w:r w:rsidR="004B7B14" w:rsidRPr="00FA5729">
        <w:rPr>
          <w:rFonts w:ascii="Cambria" w:hAnsi="Cambria"/>
        </w:rPr>
        <w:t xml:space="preserve"> </w:t>
      </w:r>
      <w:r w:rsidR="00866DB2">
        <w:rPr>
          <w:rFonts w:ascii="Cambria" w:hAnsi="Cambria"/>
        </w:rPr>
        <w:t>have</w:t>
      </w:r>
      <w:r w:rsidR="004B7B14" w:rsidRPr="00FA5729">
        <w:rPr>
          <w:rFonts w:ascii="Cambria" w:hAnsi="Cambria"/>
        </w:rPr>
        <w:t xml:space="preserve"> been interpreted as migration acting as a selective episode on </w:t>
      </w:r>
      <w:r w:rsidR="007E2822">
        <w:rPr>
          <w:rFonts w:ascii="Cambria" w:hAnsi="Cambria"/>
        </w:rPr>
        <w:t>wing morphology, such that the</w:t>
      </w:r>
      <w:r w:rsidR="003C7AD0">
        <w:rPr>
          <w:rFonts w:ascii="Cambria" w:hAnsi="Cambria"/>
        </w:rPr>
        <w:t xml:space="preserve"> largest and</w:t>
      </w:r>
      <w:r w:rsidR="007E2822">
        <w:rPr>
          <w:rFonts w:ascii="Cambria" w:hAnsi="Cambria"/>
        </w:rPr>
        <w:t xml:space="preserve"> most capable long-distance migrants </w:t>
      </w:r>
      <w:r w:rsidR="003C7AD0">
        <w:rPr>
          <w:rFonts w:ascii="Cambria" w:hAnsi="Cambria"/>
        </w:rPr>
        <w:t xml:space="preserve">disproportionately </w:t>
      </w:r>
      <w:r w:rsidR="007E2822">
        <w:rPr>
          <w:rFonts w:ascii="Cambria" w:hAnsi="Cambria"/>
        </w:rPr>
        <w:t>reach overwintering grounds.</w:t>
      </w:r>
    </w:p>
    <w:p w14:paraId="017FC7B4" w14:textId="28F24594" w:rsidR="00A07CD3" w:rsidRDefault="004B7B14" w:rsidP="009E3E0F">
      <w:pPr>
        <w:spacing w:line="480" w:lineRule="auto"/>
        <w:jc w:val="both"/>
        <w:rPr>
          <w:rFonts w:ascii="Cambria" w:hAnsi="Cambria"/>
        </w:rPr>
      </w:pPr>
      <w:r w:rsidRPr="00FA5729">
        <w:rPr>
          <w:rFonts w:ascii="Cambria" w:hAnsi="Cambria"/>
        </w:rPr>
        <w:tab/>
      </w:r>
      <w:r w:rsidR="00A07CD3">
        <w:rPr>
          <w:rFonts w:ascii="Cambria" w:hAnsi="Cambria"/>
        </w:rPr>
        <w:t>A number of factors are clearly important</w:t>
      </w:r>
      <w:r w:rsidR="007E2822">
        <w:rPr>
          <w:rFonts w:ascii="Cambria" w:hAnsi="Cambria"/>
        </w:rPr>
        <w:t xml:space="preserve"> determinants of wing morphology</w:t>
      </w:r>
      <w:r w:rsidR="009826D6">
        <w:rPr>
          <w:rFonts w:ascii="Cambria" w:hAnsi="Cambria"/>
        </w:rPr>
        <w:t xml:space="preserve"> in monarchs: for example, males </w:t>
      </w:r>
      <w:r w:rsidR="00A07CD3">
        <w:rPr>
          <w:rFonts w:ascii="Cambria" w:hAnsi="Cambria"/>
        </w:rPr>
        <w:t>are consistently larger than females, and</w:t>
      </w:r>
      <w:r w:rsidR="00986A27">
        <w:rPr>
          <w:rFonts w:ascii="Cambria" w:hAnsi="Cambria"/>
        </w:rPr>
        <w:t xml:space="preserve"> as noted above,</w:t>
      </w:r>
      <w:r w:rsidR="00A07CD3">
        <w:rPr>
          <w:rFonts w:ascii="Cambria" w:hAnsi="Cambria"/>
        </w:rPr>
        <w:t xml:space="preserve"> migration distance </w:t>
      </w:r>
      <w:r w:rsidR="00866DB2">
        <w:rPr>
          <w:rFonts w:ascii="Cambria" w:hAnsi="Cambria"/>
        </w:rPr>
        <w:t xml:space="preserve">to overwintering sites </w:t>
      </w:r>
      <w:r w:rsidR="00A07CD3">
        <w:rPr>
          <w:rFonts w:ascii="Cambria" w:hAnsi="Cambria"/>
        </w:rPr>
        <w:t xml:space="preserve">seems to be </w:t>
      </w:r>
      <w:r w:rsidR="00866DB2">
        <w:rPr>
          <w:rFonts w:ascii="Cambria" w:hAnsi="Cambria"/>
        </w:rPr>
        <w:t>positively correlated with forewing area</w:t>
      </w:r>
      <w:r w:rsidR="00A07CD3">
        <w:rPr>
          <w:rFonts w:ascii="Cambria" w:hAnsi="Cambria"/>
        </w:rPr>
        <w:t>.</w:t>
      </w:r>
      <w:r w:rsidR="00866DB2">
        <w:rPr>
          <w:rFonts w:ascii="Cambria" w:hAnsi="Cambria"/>
        </w:rPr>
        <w:t xml:space="preserve"> While these </w:t>
      </w:r>
      <w:r w:rsidR="009826D6">
        <w:rPr>
          <w:rFonts w:ascii="Cambria" w:hAnsi="Cambria"/>
        </w:rPr>
        <w:t>findings</w:t>
      </w:r>
      <w:r w:rsidR="00866DB2">
        <w:rPr>
          <w:rFonts w:ascii="Cambria" w:hAnsi="Cambria"/>
        </w:rPr>
        <w:t xml:space="preserve"> provide a useful starting point for understanding wing morphological variation among North American migrants, a number of other potentially important factors have yet to be </w:t>
      </w:r>
      <w:r w:rsidR="003B5358">
        <w:rPr>
          <w:rFonts w:ascii="Cambria" w:hAnsi="Cambria"/>
        </w:rPr>
        <w:t xml:space="preserve">fully </w:t>
      </w:r>
      <w:r w:rsidR="00866DB2">
        <w:rPr>
          <w:rFonts w:ascii="Cambria" w:hAnsi="Cambria"/>
        </w:rPr>
        <w:t xml:space="preserve">considered. For example, </w:t>
      </w:r>
      <w:r w:rsidR="00866DB2" w:rsidRPr="00FA5729">
        <w:rPr>
          <w:rFonts w:ascii="Cambria" w:hAnsi="Cambria"/>
        </w:rPr>
        <w:t>the extent to which wing morphology is phenotypically plastic is not well-studied, and few studies have considered how factors such as larval photoperiod and host plant identity might impact adult wing morphology</w:t>
      </w:r>
      <w:r w:rsidR="009826D6">
        <w:rPr>
          <w:rFonts w:ascii="Cambria" w:hAnsi="Cambria"/>
        </w:rPr>
        <w:t xml:space="preserve"> (but see </w:t>
      </w:r>
      <w:r w:rsidR="005A14FD">
        <w:rPr>
          <w:rFonts w:ascii="Cambria" w:hAnsi="Cambria"/>
        </w:rPr>
        <w:t>refs. 18,19</w:t>
      </w:r>
      <w:r w:rsidR="00094CA4">
        <w:rPr>
          <w:rFonts w:ascii="Cambria" w:hAnsi="Cambria"/>
        </w:rPr>
        <w:t>)</w:t>
      </w:r>
      <w:r w:rsidR="00866DB2" w:rsidRPr="00FA5729">
        <w:rPr>
          <w:rFonts w:ascii="Cambria" w:hAnsi="Cambria"/>
        </w:rPr>
        <w:t>.</w:t>
      </w:r>
      <w:r w:rsidR="00866DB2">
        <w:rPr>
          <w:rFonts w:ascii="Cambria" w:hAnsi="Cambria"/>
        </w:rPr>
        <w:t xml:space="preserve"> </w:t>
      </w:r>
    </w:p>
    <w:p w14:paraId="2073F24D" w14:textId="2F8D73DF" w:rsidR="0006669F" w:rsidRDefault="00F875BD" w:rsidP="009E3E0F">
      <w:pPr>
        <w:spacing w:line="480" w:lineRule="auto"/>
        <w:jc w:val="both"/>
        <w:rPr>
          <w:rFonts w:ascii="Cambria" w:hAnsi="Cambria"/>
        </w:rPr>
      </w:pPr>
      <w:r>
        <w:rPr>
          <w:rFonts w:ascii="Cambria" w:hAnsi="Cambria"/>
        </w:rPr>
        <w:tab/>
      </w:r>
      <w:r w:rsidR="004B7B14" w:rsidRPr="00FA5729">
        <w:rPr>
          <w:rFonts w:ascii="Cambria" w:hAnsi="Cambria"/>
        </w:rPr>
        <w:t>One approach to understanding this variation is by conducting experimental manipulations</w:t>
      </w:r>
      <w:r w:rsidR="00C33B24" w:rsidRPr="00FA5729">
        <w:rPr>
          <w:rFonts w:ascii="Cambria" w:hAnsi="Cambria"/>
        </w:rPr>
        <w:t xml:space="preserve"> </w:t>
      </w:r>
      <w:r w:rsidR="00D023E5">
        <w:rPr>
          <w:rFonts w:ascii="Cambria" w:hAnsi="Cambria"/>
        </w:rPr>
        <w:t>to test</w:t>
      </w:r>
      <w:r w:rsidR="00F70C12" w:rsidRPr="00FA5729">
        <w:rPr>
          <w:rFonts w:ascii="Cambria" w:hAnsi="Cambria"/>
        </w:rPr>
        <w:t xml:space="preserve"> specific hypotheses</w:t>
      </w:r>
      <w:r w:rsidR="00D023E5">
        <w:rPr>
          <w:rFonts w:ascii="Cambria" w:hAnsi="Cambria"/>
        </w:rPr>
        <w:t xml:space="preserve"> about how certain factors influence monarch wing morphology</w:t>
      </w:r>
      <w:r w:rsidR="00F70C12" w:rsidRPr="00FA5729">
        <w:rPr>
          <w:rFonts w:ascii="Cambria" w:hAnsi="Cambria"/>
        </w:rPr>
        <w:t xml:space="preserve">. </w:t>
      </w:r>
      <w:r w:rsidR="00FB1C27" w:rsidRPr="00FA5729">
        <w:rPr>
          <w:rFonts w:ascii="Cambria" w:hAnsi="Cambria"/>
        </w:rPr>
        <w:t xml:space="preserve">Another approach is to </w:t>
      </w:r>
      <w:r w:rsidR="003B5358">
        <w:rPr>
          <w:rFonts w:ascii="Cambria" w:hAnsi="Cambria"/>
        </w:rPr>
        <w:t>take advantage of</w:t>
      </w:r>
      <w:r w:rsidR="00FB1C27" w:rsidRPr="00FA5729">
        <w:rPr>
          <w:rFonts w:ascii="Cambria" w:hAnsi="Cambria"/>
        </w:rPr>
        <w:t xml:space="preserve"> the </w:t>
      </w:r>
      <w:r w:rsidR="00986A27">
        <w:rPr>
          <w:rFonts w:ascii="Cambria" w:hAnsi="Cambria"/>
        </w:rPr>
        <w:t>extensive</w:t>
      </w:r>
      <w:r w:rsidR="00FB1C27" w:rsidRPr="00FA5729">
        <w:rPr>
          <w:rFonts w:ascii="Cambria" w:hAnsi="Cambria"/>
        </w:rPr>
        <w:t xml:space="preserve"> museum collections of North American monarchs and their associated metadata to build a comprehensive model that allows for </w:t>
      </w:r>
      <w:r w:rsidR="00EE46A5" w:rsidRPr="00FA5729">
        <w:rPr>
          <w:rFonts w:ascii="Cambria" w:hAnsi="Cambria"/>
        </w:rPr>
        <w:t xml:space="preserve">testing multiple hypotheses </w:t>
      </w:r>
      <w:r w:rsidR="00FB1C27" w:rsidRPr="00FA5729">
        <w:rPr>
          <w:rFonts w:ascii="Cambria" w:hAnsi="Cambria"/>
        </w:rPr>
        <w:t>about wing morphological variation</w:t>
      </w:r>
      <w:r w:rsidR="004B7B14" w:rsidRPr="00FA5729">
        <w:rPr>
          <w:rFonts w:ascii="Cambria" w:hAnsi="Cambria"/>
        </w:rPr>
        <w:t xml:space="preserve">. </w:t>
      </w:r>
      <w:r w:rsidR="00D023E5">
        <w:rPr>
          <w:rFonts w:ascii="Cambria" w:hAnsi="Cambria"/>
        </w:rPr>
        <w:t>While the latter approach has the obvious shortcoming of</w:t>
      </w:r>
      <w:r w:rsidR="003B5358">
        <w:rPr>
          <w:rFonts w:ascii="Cambria" w:hAnsi="Cambria"/>
        </w:rPr>
        <w:t xml:space="preserve"> integrating over many sources of uncertainty</w:t>
      </w:r>
      <w:r w:rsidR="00D023E5">
        <w:rPr>
          <w:rFonts w:ascii="Cambria" w:hAnsi="Cambria"/>
        </w:rPr>
        <w:t>, a</w:t>
      </w:r>
      <w:r w:rsidR="004B7B14" w:rsidRPr="00FA5729">
        <w:rPr>
          <w:rFonts w:ascii="Cambria" w:hAnsi="Cambria"/>
        </w:rPr>
        <w:t xml:space="preserve">n advantage is that it enables the evaluation of certain hypotheses </w:t>
      </w:r>
      <w:r w:rsidR="00EE46A5" w:rsidRPr="00FA5729">
        <w:rPr>
          <w:rFonts w:ascii="Cambria" w:hAnsi="Cambria"/>
        </w:rPr>
        <w:t xml:space="preserve">that could not otherwise be tested, such as </w:t>
      </w:r>
      <w:r w:rsidR="003105ED">
        <w:rPr>
          <w:rFonts w:ascii="Cambria" w:hAnsi="Cambria"/>
        </w:rPr>
        <w:t xml:space="preserve">possible </w:t>
      </w:r>
      <w:r w:rsidR="00EE46A5" w:rsidRPr="00FA5729">
        <w:rPr>
          <w:rFonts w:ascii="Cambria" w:hAnsi="Cambria"/>
        </w:rPr>
        <w:t xml:space="preserve">changes </w:t>
      </w:r>
      <w:r w:rsidR="003105ED">
        <w:rPr>
          <w:rFonts w:ascii="Cambria" w:hAnsi="Cambria"/>
        </w:rPr>
        <w:t xml:space="preserve">through time, both within </w:t>
      </w:r>
      <w:del w:id="94" w:author="Micah Freedman" w:date="2018-08-28T10:37:00Z">
        <w:r w:rsidR="003105ED" w:rsidDel="00517052">
          <w:rPr>
            <w:rFonts w:ascii="Cambria" w:hAnsi="Cambria"/>
          </w:rPr>
          <w:delText>(</w:delText>
        </w:r>
        <w:r w:rsidR="003105ED" w:rsidRPr="00986A27" w:rsidDel="00517052">
          <w:rPr>
            <w:rFonts w:ascii="Cambria" w:hAnsi="Cambria"/>
            <w:i/>
          </w:rPr>
          <w:delText>e.g.</w:delText>
        </w:r>
        <w:r w:rsidR="003105ED" w:rsidDel="00517052">
          <w:rPr>
            <w:rFonts w:ascii="Cambria" w:hAnsi="Cambria"/>
          </w:rPr>
          <w:delText xml:space="preserve"> seasonal variation) </w:delText>
        </w:r>
      </w:del>
      <w:r w:rsidR="003105ED">
        <w:rPr>
          <w:rFonts w:ascii="Cambria" w:hAnsi="Cambria"/>
        </w:rPr>
        <w:t>and across years.</w:t>
      </w:r>
    </w:p>
    <w:p w14:paraId="6006568C" w14:textId="776D8613" w:rsidR="004B7B14" w:rsidRPr="00FA5729" w:rsidRDefault="004B7B14" w:rsidP="009E3E0F">
      <w:pPr>
        <w:spacing w:line="480" w:lineRule="auto"/>
        <w:jc w:val="both"/>
        <w:rPr>
          <w:rFonts w:ascii="Cambria" w:hAnsi="Cambria"/>
        </w:rPr>
      </w:pPr>
      <w:r w:rsidRPr="00FA5729">
        <w:rPr>
          <w:rFonts w:ascii="Cambria" w:hAnsi="Cambria"/>
        </w:rPr>
        <w:tab/>
        <w:t xml:space="preserve">In this study, we combine </w:t>
      </w:r>
      <w:r w:rsidR="004B4D7B" w:rsidRPr="00FA5729">
        <w:rPr>
          <w:rFonts w:ascii="Cambria" w:hAnsi="Cambria"/>
        </w:rPr>
        <w:t xml:space="preserve">data from museum specimens and contemporary collections of monarch butterflies to create a database of </w:t>
      </w:r>
      <w:r w:rsidR="00D709D7" w:rsidRPr="00FA5729">
        <w:rPr>
          <w:rFonts w:ascii="Cambria" w:hAnsi="Cambria"/>
        </w:rPr>
        <w:t>more than</w:t>
      </w:r>
      <w:r w:rsidR="004B4D7B" w:rsidRPr="00FA5729">
        <w:rPr>
          <w:rFonts w:ascii="Cambria" w:hAnsi="Cambria"/>
        </w:rPr>
        <w:t xml:space="preserve"> 1800 </w:t>
      </w:r>
      <w:r w:rsidR="001C2847" w:rsidRPr="00FA5729">
        <w:rPr>
          <w:rFonts w:ascii="Cambria" w:hAnsi="Cambria"/>
        </w:rPr>
        <w:t>North American</w:t>
      </w:r>
      <w:r w:rsidR="004B4D7B" w:rsidRPr="00FA5729">
        <w:rPr>
          <w:rFonts w:ascii="Cambria" w:hAnsi="Cambria"/>
        </w:rPr>
        <w:t xml:space="preserve"> </w:t>
      </w:r>
      <w:r w:rsidR="001C2847" w:rsidRPr="00FA5729">
        <w:rPr>
          <w:rFonts w:ascii="Cambria" w:hAnsi="Cambria"/>
        </w:rPr>
        <w:t>individuals</w:t>
      </w:r>
      <w:r w:rsidR="004B4D7B" w:rsidRPr="00FA5729">
        <w:rPr>
          <w:rFonts w:ascii="Cambria" w:hAnsi="Cambria"/>
        </w:rPr>
        <w:t xml:space="preserve">. We then </w:t>
      </w:r>
      <w:r w:rsidR="003105ED">
        <w:rPr>
          <w:rFonts w:ascii="Cambria" w:hAnsi="Cambria"/>
        </w:rPr>
        <w:t>use linear mixed effects models</w:t>
      </w:r>
      <w:r w:rsidR="004B4D7B" w:rsidRPr="00FA5729">
        <w:rPr>
          <w:rFonts w:ascii="Cambria" w:hAnsi="Cambria"/>
        </w:rPr>
        <w:t xml:space="preserve"> to understand sources of variation in monarch </w:t>
      </w:r>
      <w:r w:rsidR="001C2847" w:rsidRPr="00FA5729">
        <w:rPr>
          <w:rFonts w:ascii="Cambria" w:hAnsi="Cambria"/>
        </w:rPr>
        <w:t>fore</w:t>
      </w:r>
      <w:r w:rsidR="004B4D7B" w:rsidRPr="00FA5729">
        <w:rPr>
          <w:rFonts w:ascii="Cambria" w:hAnsi="Cambria"/>
        </w:rPr>
        <w:t xml:space="preserve">wing morphology. Specifically, we evaluate the </w:t>
      </w:r>
      <w:r w:rsidR="00FB1C27" w:rsidRPr="00FA5729">
        <w:rPr>
          <w:rFonts w:ascii="Cambria" w:hAnsi="Cambria"/>
        </w:rPr>
        <w:t xml:space="preserve">effects of </w:t>
      </w:r>
      <w:r w:rsidR="004B4D7B" w:rsidRPr="00FA5729">
        <w:rPr>
          <w:rFonts w:ascii="Cambria" w:hAnsi="Cambria"/>
        </w:rPr>
        <w:t>butterfly sex, overwintering status, latitude of collection, year of collection</w:t>
      </w:r>
      <w:r w:rsidR="00FB1C27" w:rsidRPr="00FA5729">
        <w:rPr>
          <w:rFonts w:ascii="Cambria" w:hAnsi="Cambria"/>
        </w:rPr>
        <w:t xml:space="preserve">, </w:t>
      </w:r>
      <w:r w:rsidR="00942C8C">
        <w:rPr>
          <w:rFonts w:ascii="Cambria" w:hAnsi="Cambria"/>
        </w:rPr>
        <w:t>photoperiod at time</w:t>
      </w:r>
      <w:r w:rsidR="00FB1C27" w:rsidRPr="00FA5729">
        <w:rPr>
          <w:rFonts w:ascii="Cambria" w:hAnsi="Cambria"/>
        </w:rPr>
        <w:t xml:space="preserve"> of collection, </w:t>
      </w:r>
      <w:r w:rsidR="00F875BD">
        <w:rPr>
          <w:rFonts w:ascii="Cambria" w:hAnsi="Cambria"/>
        </w:rPr>
        <w:t>and membership in the eastern or western migratory population as predictor</w:t>
      </w:r>
      <w:r w:rsidR="00986A27">
        <w:rPr>
          <w:rFonts w:ascii="Cambria" w:hAnsi="Cambria"/>
        </w:rPr>
        <w:t>s</w:t>
      </w:r>
      <w:r w:rsidR="00F875BD">
        <w:rPr>
          <w:rFonts w:ascii="Cambria" w:hAnsi="Cambria"/>
        </w:rPr>
        <w:t xml:space="preserve"> of </w:t>
      </w:r>
      <w:r w:rsidR="00986A27">
        <w:rPr>
          <w:rFonts w:ascii="Cambria" w:hAnsi="Cambria"/>
        </w:rPr>
        <w:t>fore</w:t>
      </w:r>
      <w:r w:rsidR="00F875BD">
        <w:rPr>
          <w:rFonts w:ascii="Cambria" w:hAnsi="Cambria"/>
        </w:rPr>
        <w:t xml:space="preserve">wing </w:t>
      </w:r>
      <w:r w:rsidR="00986A27">
        <w:rPr>
          <w:rFonts w:ascii="Cambria" w:hAnsi="Cambria"/>
        </w:rPr>
        <w:t>size and shape</w:t>
      </w:r>
      <w:r w:rsidR="00F875BD">
        <w:rPr>
          <w:rFonts w:ascii="Cambria" w:hAnsi="Cambria"/>
        </w:rPr>
        <w:t xml:space="preserve">. </w:t>
      </w:r>
      <w:r w:rsidR="003105ED">
        <w:rPr>
          <w:rFonts w:ascii="Cambria" w:hAnsi="Cambria"/>
        </w:rPr>
        <w:t xml:space="preserve">We then compare a subset of our data to a recently published dataset of Mexican overwintering monarchs </w:t>
      </w:r>
      <w:r w:rsidR="00094CA4">
        <w:rPr>
          <w:rFonts w:ascii="Cambria" w:hAnsi="Cambria"/>
        </w:rPr>
        <w:t>[17</w:t>
      </w:r>
      <w:r w:rsidR="00C720C5">
        <w:rPr>
          <w:rFonts w:ascii="Cambria" w:hAnsi="Cambria"/>
        </w:rPr>
        <w:t>]</w:t>
      </w:r>
      <w:r w:rsidR="003105ED">
        <w:rPr>
          <w:rFonts w:ascii="Cambria" w:hAnsi="Cambria"/>
        </w:rPr>
        <w:t xml:space="preserve"> to compare trends through time. </w:t>
      </w:r>
      <w:r w:rsidR="00986A27">
        <w:rPr>
          <w:rFonts w:ascii="Cambria" w:hAnsi="Cambria"/>
        </w:rPr>
        <w:t xml:space="preserve">Finally, we </w:t>
      </w:r>
      <w:r w:rsidR="003B5358">
        <w:rPr>
          <w:rFonts w:ascii="Cambria" w:hAnsi="Cambria"/>
        </w:rPr>
        <w:t xml:space="preserve">conduct a common garden rearing experiment using a split brood design to understand the impacts of larval host plant </w:t>
      </w:r>
      <w:r w:rsidR="009826D6">
        <w:rPr>
          <w:rFonts w:ascii="Cambria" w:hAnsi="Cambria"/>
        </w:rPr>
        <w:t>on</w:t>
      </w:r>
      <w:r w:rsidR="003B5358">
        <w:rPr>
          <w:rFonts w:ascii="Cambria" w:hAnsi="Cambria"/>
        </w:rPr>
        <w:t xml:space="preserve"> adult wing morphological variation. </w:t>
      </w:r>
    </w:p>
    <w:p w14:paraId="6E332401" w14:textId="77777777" w:rsidR="004B4D7B" w:rsidRPr="00FA5729" w:rsidRDefault="004B4D7B" w:rsidP="009E3E0F">
      <w:pPr>
        <w:spacing w:line="480" w:lineRule="auto"/>
        <w:jc w:val="both"/>
        <w:rPr>
          <w:rFonts w:ascii="Cambria" w:hAnsi="Cambria"/>
        </w:rPr>
      </w:pPr>
    </w:p>
    <w:p w14:paraId="04D2EF3D" w14:textId="51951A03" w:rsidR="004B4D7B" w:rsidRPr="00942C8C" w:rsidRDefault="004B4D7B" w:rsidP="009E3E0F">
      <w:pPr>
        <w:spacing w:line="480" w:lineRule="auto"/>
        <w:jc w:val="center"/>
        <w:rPr>
          <w:rFonts w:ascii="Cambria" w:hAnsi="Cambria"/>
          <w:b/>
          <w:u w:val="single"/>
        </w:rPr>
      </w:pPr>
      <w:r w:rsidRPr="00881C98">
        <w:rPr>
          <w:rFonts w:ascii="Cambria" w:hAnsi="Cambria"/>
          <w:b/>
          <w:u w:val="single"/>
        </w:rPr>
        <w:t>Methods</w:t>
      </w:r>
    </w:p>
    <w:p w14:paraId="05D557F8" w14:textId="24B5BE22" w:rsidR="004B4D7B" w:rsidRPr="00FA5729" w:rsidRDefault="004B4D7B" w:rsidP="009E3E0F">
      <w:pPr>
        <w:spacing w:line="480" w:lineRule="auto"/>
        <w:jc w:val="center"/>
        <w:rPr>
          <w:rFonts w:ascii="Cambria" w:hAnsi="Cambria"/>
          <w:i/>
        </w:rPr>
      </w:pPr>
      <w:r w:rsidRPr="00FA5729">
        <w:rPr>
          <w:rFonts w:ascii="Cambria" w:hAnsi="Cambria"/>
          <w:i/>
        </w:rPr>
        <w:t>Data Collection</w:t>
      </w:r>
    </w:p>
    <w:p w14:paraId="649C684F" w14:textId="101D3DC3" w:rsidR="006157C7" w:rsidRPr="00FA5729" w:rsidRDefault="004B4D7B" w:rsidP="009E3E0F">
      <w:pPr>
        <w:spacing w:line="480" w:lineRule="auto"/>
        <w:jc w:val="both"/>
        <w:rPr>
          <w:rFonts w:ascii="Cambria" w:hAnsi="Cambria"/>
        </w:rPr>
      </w:pPr>
      <w:r w:rsidRPr="00FA5729">
        <w:rPr>
          <w:rFonts w:ascii="Cambria" w:hAnsi="Cambria"/>
        </w:rPr>
        <w:tab/>
        <w:t xml:space="preserve">Specimens included in this study are primarily from museum collections, with some butterflies coming from previously published </w:t>
      </w:r>
      <w:r w:rsidR="00DC5648">
        <w:rPr>
          <w:rFonts w:ascii="Cambria" w:hAnsi="Cambria"/>
        </w:rPr>
        <w:t>papers</w:t>
      </w:r>
      <w:r w:rsidRPr="00FA5729">
        <w:rPr>
          <w:rFonts w:ascii="Cambria" w:hAnsi="Cambria"/>
        </w:rPr>
        <w:t xml:space="preserve"> and others from contemporary collection</w:t>
      </w:r>
      <w:r w:rsidR="001C2847" w:rsidRPr="00FA5729">
        <w:rPr>
          <w:rFonts w:ascii="Cambria" w:hAnsi="Cambria"/>
        </w:rPr>
        <w:t>s of North American individuals</w:t>
      </w:r>
      <w:r w:rsidR="00EE46A5" w:rsidRPr="00FA5729">
        <w:rPr>
          <w:rFonts w:ascii="Cambria" w:hAnsi="Cambria"/>
        </w:rPr>
        <w:t xml:space="preserve"> (Table 1)</w:t>
      </w:r>
      <w:r w:rsidR="001C2847" w:rsidRPr="00FA5729">
        <w:rPr>
          <w:rFonts w:ascii="Cambria" w:hAnsi="Cambria"/>
        </w:rPr>
        <w:t>.</w:t>
      </w:r>
      <w:r w:rsidRPr="00FA5729">
        <w:rPr>
          <w:rFonts w:ascii="Cambria" w:hAnsi="Cambria"/>
        </w:rPr>
        <w:t xml:space="preserve"> For museum specimens, butterflies were photographed </w:t>
      </w:r>
      <w:r w:rsidR="00EE46A5" w:rsidRPr="00FA5729">
        <w:rPr>
          <w:rFonts w:ascii="Cambria" w:hAnsi="Cambria"/>
        </w:rPr>
        <w:t>using either a Panasonic Lumix FZ80</w:t>
      </w:r>
      <w:r w:rsidR="00B9608C" w:rsidRPr="00FA5729">
        <w:rPr>
          <w:rFonts w:ascii="Cambria" w:hAnsi="Cambria"/>
        </w:rPr>
        <w:t xml:space="preserve"> (Panasonic Corp., Osaka, Japan)</w:t>
      </w:r>
      <w:r w:rsidR="00EE46A5" w:rsidRPr="00FA5729">
        <w:rPr>
          <w:rFonts w:ascii="Cambria" w:hAnsi="Cambria"/>
        </w:rPr>
        <w:t xml:space="preserve"> or Nikon D</w:t>
      </w:r>
      <w:r w:rsidRPr="00FA5729">
        <w:rPr>
          <w:rFonts w:ascii="Cambria" w:hAnsi="Cambria"/>
        </w:rPr>
        <w:t>7100</w:t>
      </w:r>
      <w:r w:rsidR="00B9608C" w:rsidRPr="00FA5729">
        <w:rPr>
          <w:rFonts w:ascii="Cambria" w:hAnsi="Cambria"/>
        </w:rPr>
        <w:t xml:space="preserve"> (Nikon Corp., Tokyo, Japan)</w:t>
      </w:r>
      <w:r w:rsidRPr="00FA5729">
        <w:rPr>
          <w:rFonts w:ascii="Cambria" w:hAnsi="Cambria"/>
        </w:rPr>
        <w:t xml:space="preserve"> camera mounted on a camera stand or tripod. All images include</w:t>
      </w:r>
      <w:r w:rsidR="00D023E5">
        <w:rPr>
          <w:rFonts w:ascii="Cambria" w:hAnsi="Cambria"/>
        </w:rPr>
        <w:t>d</w:t>
      </w:r>
      <w:r w:rsidRPr="00FA5729">
        <w:rPr>
          <w:rFonts w:ascii="Cambria" w:hAnsi="Cambria"/>
        </w:rPr>
        <w:t xml:space="preserve"> a scale bar, and butterflies were placed so that forewings were </w:t>
      </w:r>
      <w:r w:rsidR="00B9608C" w:rsidRPr="00FA5729">
        <w:rPr>
          <w:rFonts w:ascii="Cambria" w:hAnsi="Cambria"/>
        </w:rPr>
        <w:t>in</w:t>
      </w:r>
      <w:r w:rsidRPr="00FA5729">
        <w:rPr>
          <w:rFonts w:ascii="Cambria" w:hAnsi="Cambria"/>
        </w:rPr>
        <w:t xml:space="preserve"> the same </w:t>
      </w:r>
      <w:r w:rsidR="003B5358">
        <w:rPr>
          <w:rFonts w:ascii="Cambria" w:hAnsi="Cambria"/>
        </w:rPr>
        <w:t xml:space="preserve">horizontal </w:t>
      </w:r>
      <w:r w:rsidRPr="00FA5729">
        <w:rPr>
          <w:rFonts w:ascii="Cambria" w:hAnsi="Cambria"/>
        </w:rPr>
        <w:t>plane as this scale bar</w:t>
      </w:r>
      <w:ins w:id="95" w:author="Micah Freedman" w:date="2018-08-21T10:28:00Z">
        <w:r w:rsidR="00BC5D79">
          <w:rPr>
            <w:rFonts w:ascii="Cambria" w:hAnsi="Cambria"/>
          </w:rPr>
          <w:t xml:space="preserve"> (Figure 1)</w:t>
        </w:r>
      </w:ins>
      <w:r w:rsidRPr="00FA5729">
        <w:rPr>
          <w:rFonts w:ascii="Cambria" w:hAnsi="Cambria"/>
        </w:rPr>
        <w:t xml:space="preserve">. For some individuals, wings were not spread evenly during pinning; in these cases, we angled the butterfly such that only one pair of wings was planar with the scale bar. </w:t>
      </w:r>
      <w:r w:rsidR="006157C7" w:rsidRPr="00FA5729">
        <w:rPr>
          <w:rFonts w:ascii="Cambria" w:hAnsi="Cambria"/>
        </w:rPr>
        <w:t>Butterflies were photographed individually and were</w:t>
      </w:r>
      <w:r w:rsidR="001C2847" w:rsidRPr="00FA5729">
        <w:rPr>
          <w:rFonts w:ascii="Cambria" w:hAnsi="Cambria"/>
        </w:rPr>
        <w:t xml:space="preserve"> positioned to be at the center of the image</w:t>
      </w:r>
      <w:r w:rsidR="006157C7" w:rsidRPr="00FA5729">
        <w:rPr>
          <w:rFonts w:ascii="Cambria" w:hAnsi="Cambria"/>
        </w:rPr>
        <w:t xml:space="preserve"> to minimize </w:t>
      </w:r>
      <w:r w:rsidR="003B5358">
        <w:rPr>
          <w:rFonts w:ascii="Cambria" w:hAnsi="Cambria"/>
        </w:rPr>
        <w:t>possible</w:t>
      </w:r>
      <w:r w:rsidR="006157C7" w:rsidRPr="00FA5729">
        <w:rPr>
          <w:rFonts w:ascii="Cambria" w:hAnsi="Cambria"/>
        </w:rPr>
        <w:t xml:space="preserve"> effects of </w:t>
      </w:r>
      <w:r w:rsidR="00EE46A5" w:rsidRPr="00FA5729">
        <w:rPr>
          <w:rFonts w:ascii="Cambria" w:hAnsi="Cambria"/>
        </w:rPr>
        <w:t>radial distortion</w:t>
      </w:r>
      <w:r w:rsidR="006157C7" w:rsidRPr="00FA5729">
        <w:rPr>
          <w:rFonts w:ascii="Cambria" w:hAnsi="Cambria"/>
        </w:rPr>
        <w:t>. For contemporary butterfly collections, wings were clipped</w:t>
      </w:r>
      <w:r w:rsidR="003B5358">
        <w:rPr>
          <w:rFonts w:ascii="Cambria" w:hAnsi="Cambria"/>
        </w:rPr>
        <w:t xml:space="preserve"> at the attachment point to the thorax</w:t>
      </w:r>
      <w:r w:rsidR="006157C7" w:rsidRPr="00FA5729">
        <w:rPr>
          <w:rFonts w:ascii="Cambria" w:hAnsi="Cambria"/>
        </w:rPr>
        <w:t xml:space="preserve"> and imaged using a flatbed scanner (Canon LiDE 120</w:t>
      </w:r>
      <w:r w:rsidR="00B9608C" w:rsidRPr="00FA5729">
        <w:rPr>
          <w:rFonts w:ascii="Cambria" w:hAnsi="Cambria"/>
        </w:rPr>
        <w:t>, Canon U.S.A., Inc., Melville, NY</w:t>
      </w:r>
      <w:r w:rsidR="006157C7" w:rsidRPr="00FA5729">
        <w:rPr>
          <w:rFonts w:ascii="Cambria" w:hAnsi="Cambria"/>
        </w:rPr>
        <w:t>) with a scale bar.</w:t>
      </w:r>
      <w:r w:rsidR="001C2847" w:rsidRPr="00FA5729">
        <w:rPr>
          <w:rFonts w:ascii="Cambria" w:hAnsi="Cambria"/>
        </w:rPr>
        <w:t xml:space="preserve"> In total, we included 1804</w:t>
      </w:r>
      <w:r w:rsidR="00EE2783" w:rsidRPr="00FA5729">
        <w:rPr>
          <w:rFonts w:ascii="Cambria" w:hAnsi="Cambria"/>
        </w:rPr>
        <w:t xml:space="preserve"> North American</w:t>
      </w:r>
      <w:r w:rsidR="00822709" w:rsidRPr="00FA5729">
        <w:rPr>
          <w:rFonts w:ascii="Cambria" w:hAnsi="Cambria"/>
        </w:rPr>
        <w:t xml:space="preserve"> butterflies from </w:t>
      </w:r>
      <w:r w:rsidR="003B5358">
        <w:rPr>
          <w:rFonts w:ascii="Cambria" w:hAnsi="Cambria"/>
        </w:rPr>
        <w:t>16 museum</w:t>
      </w:r>
      <w:r w:rsidR="00986A27">
        <w:rPr>
          <w:rFonts w:ascii="Cambria" w:hAnsi="Cambria"/>
        </w:rPr>
        <w:t xml:space="preserve"> and private</w:t>
      </w:r>
      <w:r w:rsidR="00822709" w:rsidRPr="00FA5729">
        <w:rPr>
          <w:rFonts w:ascii="Cambria" w:hAnsi="Cambria"/>
        </w:rPr>
        <w:t xml:space="preserve"> collections (Figure </w:t>
      </w:r>
      <w:ins w:id="96" w:author="Micah Freedman" w:date="2018-08-23T10:48:00Z">
        <w:r w:rsidR="005D7440">
          <w:rPr>
            <w:rFonts w:ascii="Cambria" w:hAnsi="Cambria"/>
          </w:rPr>
          <w:t>2</w:t>
        </w:r>
      </w:ins>
      <w:del w:id="97" w:author="Micah Freedman" w:date="2018-08-23T10:48:00Z">
        <w:r w:rsidR="00822709" w:rsidRPr="00FA5729" w:rsidDel="005D7440">
          <w:rPr>
            <w:rFonts w:ascii="Cambria" w:hAnsi="Cambria"/>
          </w:rPr>
          <w:delText>1</w:delText>
        </w:r>
      </w:del>
      <w:r w:rsidR="00822709" w:rsidRPr="00FA5729">
        <w:rPr>
          <w:rFonts w:ascii="Cambria" w:hAnsi="Cambria"/>
        </w:rPr>
        <w:t>, Table 1</w:t>
      </w:r>
      <w:r w:rsidR="00EE2783" w:rsidRPr="00FA5729">
        <w:rPr>
          <w:rFonts w:ascii="Cambria" w:hAnsi="Cambria"/>
        </w:rPr>
        <w:t xml:space="preserve">). </w:t>
      </w:r>
    </w:p>
    <w:p w14:paraId="2EF13F3C" w14:textId="0DDBF459" w:rsidR="004B4D7B" w:rsidRPr="00FA5729" w:rsidRDefault="006157C7" w:rsidP="009E3E0F">
      <w:pPr>
        <w:spacing w:line="480" w:lineRule="auto"/>
        <w:jc w:val="both"/>
        <w:rPr>
          <w:rFonts w:ascii="Cambria" w:hAnsi="Cambria"/>
        </w:rPr>
      </w:pPr>
      <w:r w:rsidRPr="00FA5729">
        <w:rPr>
          <w:rFonts w:ascii="Cambria" w:hAnsi="Cambria"/>
        </w:rPr>
        <w:tab/>
        <w:t>All images were measured using the image processing software ImageJ</w:t>
      </w:r>
      <w:r w:rsidR="00B9608C" w:rsidRPr="00FA5729">
        <w:rPr>
          <w:rFonts w:ascii="Cambria" w:hAnsi="Cambria"/>
        </w:rPr>
        <w:t xml:space="preserve"> </w:t>
      </w:r>
      <w:r w:rsidR="00094CA4">
        <w:rPr>
          <w:rFonts w:ascii="Cambria" w:hAnsi="Cambria"/>
        </w:rPr>
        <w:t>[20</w:t>
      </w:r>
      <w:r w:rsidR="00C720C5">
        <w:rPr>
          <w:rFonts w:ascii="Cambria" w:hAnsi="Cambria"/>
        </w:rPr>
        <w:t>]</w:t>
      </w:r>
      <w:r w:rsidRPr="00FA5729">
        <w:rPr>
          <w:rFonts w:ascii="Cambria" w:hAnsi="Cambria"/>
        </w:rPr>
        <w:t>. Briefly, images were scale calibrated, and then measurements were taken for both left and right forewings. We measured forewing length and width in the same way as pre</w:t>
      </w:r>
      <w:r w:rsidR="00D023E5">
        <w:rPr>
          <w:rFonts w:ascii="Cambria" w:hAnsi="Cambria"/>
        </w:rPr>
        <w:t xml:space="preserve">viously published studies </w:t>
      </w:r>
      <w:r w:rsidR="00094CA4">
        <w:rPr>
          <w:rFonts w:ascii="Cambria" w:hAnsi="Cambria"/>
        </w:rPr>
        <w:t>[</w:t>
      </w:r>
      <w:r w:rsidR="00BE44EB">
        <w:rPr>
          <w:rFonts w:ascii="Cambria" w:hAnsi="Cambria"/>
        </w:rPr>
        <w:t>8,</w:t>
      </w:r>
      <w:r w:rsidR="00094CA4">
        <w:rPr>
          <w:rFonts w:ascii="Cambria" w:hAnsi="Cambria"/>
        </w:rPr>
        <w:t xml:space="preserve">16,17]. </w:t>
      </w:r>
      <w:r w:rsidRPr="00FA5729">
        <w:rPr>
          <w:rFonts w:ascii="Cambria" w:hAnsi="Cambria"/>
        </w:rPr>
        <w:t xml:space="preserve">We manually defined the outline of monarch forewings by tracing a thin white line around the forewing margin in areas where forewing and hindwing overlapped. We then converted photos into 8-bit black/white images and </w:t>
      </w:r>
      <w:r w:rsidR="00B9608C" w:rsidRPr="00FA5729">
        <w:rPr>
          <w:rFonts w:ascii="Cambria" w:hAnsi="Cambria"/>
        </w:rPr>
        <w:t>used the wand tool to select the</w:t>
      </w:r>
      <w:r w:rsidRPr="00FA5729">
        <w:rPr>
          <w:rFonts w:ascii="Cambria" w:hAnsi="Cambria"/>
        </w:rPr>
        <w:t xml:space="preserve"> outline of each forewing.</w:t>
      </w:r>
      <w:r w:rsidR="00BB326F" w:rsidRPr="00FA5729">
        <w:rPr>
          <w:rFonts w:ascii="Cambria" w:hAnsi="Cambria"/>
        </w:rPr>
        <w:t xml:space="preserve"> </w:t>
      </w:r>
      <w:r w:rsidRPr="00FA5729">
        <w:rPr>
          <w:rFonts w:ascii="Cambria" w:hAnsi="Cambria"/>
        </w:rPr>
        <w:t>Perimeter was measured ei</w:t>
      </w:r>
      <w:r w:rsidR="00B9608C" w:rsidRPr="00FA5729">
        <w:rPr>
          <w:rFonts w:ascii="Cambria" w:hAnsi="Cambria"/>
        </w:rPr>
        <w:t xml:space="preserve">ther by fitting a cubic spline </w:t>
      </w:r>
      <w:r w:rsidRPr="00FA5729">
        <w:rPr>
          <w:rFonts w:ascii="Cambria" w:hAnsi="Cambria"/>
        </w:rPr>
        <w:t>to the edge of this shape</w:t>
      </w:r>
      <w:r w:rsidR="00B9608C" w:rsidRPr="00FA5729">
        <w:rPr>
          <w:rFonts w:ascii="Cambria" w:hAnsi="Cambria"/>
        </w:rPr>
        <w:t xml:space="preserve"> using the ‘Spline Fit’ feature</w:t>
      </w:r>
      <w:r w:rsidRPr="00FA5729">
        <w:rPr>
          <w:rFonts w:ascii="Cambria" w:hAnsi="Cambria"/>
        </w:rPr>
        <w:t xml:space="preserve">, or by </w:t>
      </w:r>
      <w:r w:rsidR="00B9608C" w:rsidRPr="00FA5729">
        <w:rPr>
          <w:rFonts w:ascii="Cambria" w:hAnsi="Cambria"/>
        </w:rPr>
        <w:t>using the ‘Interpolate’ feature and select</w:t>
      </w:r>
      <w:r w:rsidR="003865E3" w:rsidRPr="00FA5729">
        <w:rPr>
          <w:rFonts w:ascii="Cambria" w:hAnsi="Cambria"/>
        </w:rPr>
        <w:t>ing an interval of 25-40 pixels</w:t>
      </w:r>
      <w:r w:rsidR="00B9608C" w:rsidRPr="00FA5729">
        <w:rPr>
          <w:rFonts w:ascii="Cambria" w:hAnsi="Cambria"/>
        </w:rPr>
        <w:t xml:space="preserve"> depending on the pixel density of the image</w:t>
      </w:r>
      <w:r w:rsidR="00BB326F" w:rsidRPr="00FA5729">
        <w:rPr>
          <w:rFonts w:ascii="Cambria" w:hAnsi="Cambria"/>
        </w:rPr>
        <w:t>; in both cases, this was done to minimize</w:t>
      </w:r>
      <w:r w:rsidR="00B9608C" w:rsidRPr="00FA5729">
        <w:rPr>
          <w:rFonts w:ascii="Cambria" w:hAnsi="Cambria"/>
        </w:rPr>
        <w:t xml:space="preserve"> </w:t>
      </w:r>
      <w:r w:rsidR="003865E3" w:rsidRPr="00FA5729">
        <w:rPr>
          <w:rFonts w:ascii="Cambria" w:hAnsi="Cambria"/>
        </w:rPr>
        <w:t>noise associated with the delineation of the wing outline</w:t>
      </w:r>
      <w:r w:rsidRPr="00FA5729">
        <w:rPr>
          <w:rFonts w:ascii="Cambria" w:hAnsi="Cambria"/>
        </w:rPr>
        <w:t xml:space="preserve">. </w:t>
      </w:r>
      <w:r w:rsidR="00DC5648">
        <w:rPr>
          <w:rFonts w:ascii="Cambria" w:hAnsi="Cambria"/>
        </w:rPr>
        <w:t>Forewing area</w:t>
      </w:r>
      <w:r w:rsidR="00DC5648" w:rsidRPr="00FA5729">
        <w:rPr>
          <w:rFonts w:ascii="Cambria" w:hAnsi="Cambria"/>
        </w:rPr>
        <w:t xml:space="preserve"> was calculated as the area within this </w:t>
      </w:r>
      <w:r w:rsidR="00DC5648">
        <w:rPr>
          <w:rFonts w:ascii="Cambria" w:hAnsi="Cambria"/>
        </w:rPr>
        <w:t xml:space="preserve">smoothed </w:t>
      </w:r>
      <w:r w:rsidR="00DC5648" w:rsidRPr="00FA5729">
        <w:rPr>
          <w:rFonts w:ascii="Cambria" w:hAnsi="Cambria"/>
        </w:rPr>
        <w:t xml:space="preserve">outline. </w:t>
      </w:r>
      <w:r w:rsidRPr="00FA5729">
        <w:rPr>
          <w:rFonts w:ascii="Cambria" w:hAnsi="Cambria"/>
        </w:rPr>
        <w:t xml:space="preserve">In some cases where monarch forewings had minor damage that caused discontinuities in the outline, we manually </w:t>
      </w:r>
      <w:r w:rsidR="00D67CB4">
        <w:rPr>
          <w:rFonts w:ascii="Cambria" w:hAnsi="Cambria"/>
        </w:rPr>
        <w:t>corrected</w:t>
      </w:r>
      <w:r w:rsidRPr="00FA5729">
        <w:rPr>
          <w:rFonts w:ascii="Cambria" w:hAnsi="Cambria"/>
        </w:rPr>
        <w:t xml:space="preserve"> the outline of the wing. In cases where damage was more severe and the wing outline would have required more extensive interpolation, we omitted </w:t>
      </w:r>
      <w:del w:id="98" w:author="Micah Freedman" w:date="2018-08-30T10:21:00Z">
        <w:r w:rsidR="003865E3" w:rsidRPr="00FA5729" w:rsidDel="004A22C4">
          <w:rPr>
            <w:rFonts w:ascii="Cambria" w:hAnsi="Cambria"/>
          </w:rPr>
          <w:delText xml:space="preserve">these </w:delText>
        </w:r>
      </w:del>
      <w:r w:rsidRPr="00FA5729">
        <w:rPr>
          <w:rFonts w:ascii="Cambria" w:hAnsi="Cambria"/>
        </w:rPr>
        <w:t>wings from analysis. Processing of scanned wings was performed in the same way as described for photographs.</w:t>
      </w:r>
      <w:r w:rsidR="00BB326F" w:rsidRPr="00FA5729">
        <w:rPr>
          <w:rFonts w:ascii="Cambria" w:hAnsi="Cambria"/>
        </w:rPr>
        <w:t xml:space="preserve"> In most cases, both left and right forewings were measured</w:t>
      </w:r>
      <w:r w:rsidR="003865E3" w:rsidRPr="00FA5729">
        <w:rPr>
          <w:rFonts w:ascii="Cambria" w:hAnsi="Cambria"/>
        </w:rPr>
        <w:t xml:space="preserve"> for length, width, perimeter, and area</w:t>
      </w:r>
      <w:r w:rsidR="00BB326F" w:rsidRPr="00FA5729">
        <w:rPr>
          <w:rFonts w:ascii="Cambria" w:hAnsi="Cambria"/>
        </w:rPr>
        <w:t xml:space="preserve">. </w:t>
      </w:r>
      <w:r w:rsidR="001C2847" w:rsidRPr="00FA5729">
        <w:rPr>
          <w:rFonts w:ascii="Cambria" w:hAnsi="Cambria"/>
        </w:rPr>
        <w:t>These values were used to calculate forewing aspect ratio and roundness as described in Altizer and Davis (2010)</w:t>
      </w:r>
      <w:r w:rsidR="00494329">
        <w:rPr>
          <w:rFonts w:ascii="Cambria" w:hAnsi="Cambria"/>
        </w:rPr>
        <w:t xml:space="preserve"> [8</w:t>
      </w:r>
      <w:r w:rsidR="00C720C5">
        <w:rPr>
          <w:rFonts w:ascii="Cambria" w:hAnsi="Cambria"/>
        </w:rPr>
        <w:t>]</w:t>
      </w:r>
      <w:r w:rsidR="001C2847" w:rsidRPr="00FA5729">
        <w:rPr>
          <w:rFonts w:ascii="Cambria" w:hAnsi="Cambria"/>
        </w:rPr>
        <w:t>.</w:t>
      </w:r>
      <w:ins w:id="99" w:author="Micah Freedman" w:date="2018-08-24T10:41:00Z">
        <w:r w:rsidR="008B5042">
          <w:rPr>
            <w:rFonts w:ascii="Cambria" w:hAnsi="Cambria"/>
          </w:rPr>
          <w:t xml:space="preserve"> Briefly, higher values of roundness correspond to less elongated, more circular wing shapes, and we refer to wing shape from hereon in terms of </w:t>
        </w:r>
      </w:ins>
      <w:ins w:id="100" w:author="Micah Freedman" w:date="2018-08-30T10:22:00Z">
        <w:r w:rsidR="004A22C4">
          <w:rPr>
            <w:rFonts w:ascii="Cambria" w:hAnsi="Cambria"/>
          </w:rPr>
          <w:t xml:space="preserve">wing </w:t>
        </w:r>
      </w:ins>
      <w:ins w:id="101" w:author="Micah Freedman" w:date="2018-08-24T10:41:00Z">
        <w:r w:rsidR="008B5042">
          <w:rPr>
            <w:rFonts w:ascii="Cambria" w:hAnsi="Cambria"/>
          </w:rPr>
          <w:t>elongation.</w:t>
        </w:r>
      </w:ins>
      <w:del w:id="102" w:author="Micah Freedman" w:date="2018-08-24T10:41:00Z">
        <w:r w:rsidR="001C2847" w:rsidRPr="00FA5729" w:rsidDel="008B5042">
          <w:rPr>
            <w:rFonts w:ascii="Cambria" w:hAnsi="Cambria"/>
          </w:rPr>
          <w:delText xml:space="preserve"> </w:delText>
        </w:r>
      </w:del>
      <w:ins w:id="103" w:author="Micah Freedman" w:date="2018-08-24T10:37:00Z">
        <w:r w:rsidR="008B5042">
          <w:rPr>
            <w:rFonts w:ascii="Cambria" w:hAnsi="Cambria"/>
          </w:rPr>
          <w:t xml:space="preserve"> </w:t>
        </w:r>
      </w:ins>
      <w:r w:rsidR="009407D1">
        <w:rPr>
          <w:rFonts w:ascii="Cambria" w:hAnsi="Cambria"/>
        </w:rPr>
        <w:t>Left and right wing measurements were then</w:t>
      </w:r>
      <w:r w:rsidR="00BB326F" w:rsidRPr="00FA5729">
        <w:rPr>
          <w:rFonts w:ascii="Cambria" w:hAnsi="Cambria"/>
        </w:rPr>
        <w:t xml:space="preserve"> averaged into a single</w:t>
      </w:r>
      <w:r w:rsidR="003865E3" w:rsidRPr="00FA5729">
        <w:rPr>
          <w:rFonts w:ascii="Cambria" w:hAnsi="Cambria"/>
        </w:rPr>
        <w:t xml:space="preserve"> mean value for each butterfly.</w:t>
      </w:r>
    </w:p>
    <w:p w14:paraId="50FDF046" w14:textId="04B74820" w:rsidR="00B74618" w:rsidRPr="00FA5729" w:rsidRDefault="006157C7" w:rsidP="009E3E0F">
      <w:pPr>
        <w:spacing w:line="480" w:lineRule="auto"/>
        <w:jc w:val="both"/>
        <w:rPr>
          <w:rFonts w:ascii="Cambria" w:hAnsi="Cambria"/>
        </w:rPr>
      </w:pPr>
      <w:r w:rsidRPr="00FA5729">
        <w:rPr>
          <w:rFonts w:ascii="Cambria" w:hAnsi="Cambria"/>
        </w:rPr>
        <w:tab/>
      </w:r>
      <w:r w:rsidR="00EE2783" w:rsidRPr="00FA5729">
        <w:rPr>
          <w:rFonts w:ascii="Cambria" w:hAnsi="Cambria"/>
        </w:rPr>
        <w:t xml:space="preserve">For each specimen, we recorded the sex of the butterfly and all relevant locality information as well as the date of collection. This locality information was used to generate </w:t>
      </w:r>
      <w:r w:rsidR="00822709" w:rsidRPr="00FA5729">
        <w:rPr>
          <w:rFonts w:ascii="Cambria" w:hAnsi="Cambria"/>
        </w:rPr>
        <w:t xml:space="preserve">the </w:t>
      </w:r>
      <w:r w:rsidR="00EE2783" w:rsidRPr="00FA5729">
        <w:rPr>
          <w:rFonts w:ascii="Cambria" w:hAnsi="Cambria"/>
        </w:rPr>
        <w:t xml:space="preserve">latitude and longitude of collection for each individual using the geocode function in the ggmap package </w:t>
      </w:r>
      <w:r w:rsidR="00094CA4">
        <w:rPr>
          <w:rFonts w:ascii="Cambria" w:hAnsi="Cambria"/>
        </w:rPr>
        <w:t>[21</w:t>
      </w:r>
      <w:r w:rsidR="00C720C5">
        <w:rPr>
          <w:rFonts w:ascii="Cambria" w:hAnsi="Cambria"/>
        </w:rPr>
        <w:t>]</w:t>
      </w:r>
      <w:r w:rsidR="00EE2783" w:rsidRPr="00FA5729">
        <w:rPr>
          <w:rFonts w:ascii="Cambria" w:hAnsi="Cambria"/>
        </w:rPr>
        <w:t xml:space="preserve">. </w:t>
      </w:r>
      <w:r w:rsidR="00822709" w:rsidRPr="00FA5729">
        <w:rPr>
          <w:rFonts w:ascii="Cambria" w:hAnsi="Cambria"/>
        </w:rPr>
        <w:t>We did not record the elevation of collection, as this was not recorded for most specimens. Likewise, only a small number of specimens included information on possible larval host plant species.</w:t>
      </w:r>
      <w:r w:rsidR="00194D7C">
        <w:rPr>
          <w:rFonts w:ascii="Cambria" w:hAnsi="Cambria"/>
        </w:rPr>
        <w:t xml:space="preserve"> Specimens labeled as ‘ex-ovum’ or ‘ex-pupa’ were omitted from analysis.</w:t>
      </w:r>
      <w:r w:rsidR="00822709" w:rsidRPr="00FA5729">
        <w:rPr>
          <w:rFonts w:ascii="Cambria" w:hAnsi="Cambria"/>
        </w:rPr>
        <w:t xml:space="preserve"> For overwintering status, we recorded butterflies as belonging to an overwintering population if they were collected from a known overwintering site between November 1 – </w:t>
      </w:r>
      <w:r w:rsidR="002A3386" w:rsidRPr="00FA5729">
        <w:rPr>
          <w:rFonts w:ascii="Cambria" w:hAnsi="Cambria"/>
        </w:rPr>
        <w:t>Febru</w:t>
      </w:r>
      <w:r w:rsidR="00822709" w:rsidRPr="00FA5729">
        <w:rPr>
          <w:rFonts w:ascii="Cambria" w:hAnsi="Cambria"/>
        </w:rPr>
        <w:t>ary 15, or if the specimen label explicitly indicated membership</w:t>
      </w:r>
      <w:r w:rsidR="00D67CB4">
        <w:rPr>
          <w:rFonts w:ascii="Cambria" w:hAnsi="Cambria"/>
        </w:rPr>
        <w:t xml:space="preserve"> in an overwintering population</w:t>
      </w:r>
      <w:r w:rsidR="00822709" w:rsidRPr="00FA5729">
        <w:rPr>
          <w:rFonts w:ascii="Cambria" w:hAnsi="Cambria"/>
        </w:rPr>
        <w:t>.</w:t>
      </w:r>
      <w:r w:rsidR="00C72AC4" w:rsidRPr="00FA5729">
        <w:rPr>
          <w:rFonts w:ascii="Cambria" w:hAnsi="Cambria"/>
        </w:rPr>
        <w:t xml:space="preserve"> Butterflies were recorded as belonging to eastern or western North America based on the longitude of collection, with all </w:t>
      </w:r>
      <w:r w:rsidR="003865E3" w:rsidRPr="00FA5729">
        <w:rPr>
          <w:rFonts w:ascii="Cambria" w:hAnsi="Cambria"/>
        </w:rPr>
        <w:t>individuals</w:t>
      </w:r>
      <w:r w:rsidR="0081107E" w:rsidRPr="00FA5729">
        <w:rPr>
          <w:rFonts w:ascii="Cambria" w:hAnsi="Cambria"/>
        </w:rPr>
        <w:t xml:space="preserve"> from west of 110</w:t>
      </w:r>
      <w:r w:rsidR="0081107E" w:rsidRPr="00FA5729">
        <w:rPr>
          <w:rFonts w:ascii="Cambria" w:hAnsi="Cambria" w:cs="Lucida Grande"/>
          <w:color w:val="000000"/>
        </w:rPr>
        <w:t>°W</w:t>
      </w:r>
      <w:r w:rsidR="0081107E" w:rsidRPr="00FA5729">
        <w:rPr>
          <w:rFonts w:ascii="Cambria" w:hAnsi="Cambria"/>
        </w:rPr>
        <w:t xml:space="preserve"> treated as western North American</w:t>
      </w:r>
      <w:r w:rsidR="00353887" w:rsidRPr="00FA5729">
        <w:rPr>
          <w:rFonts w:ascii="Cambria" w:hAnsi="Cambria"/>
        </w:rPr>
        <w:t xml:space="preserve"> (see Figure </w:t>
      </w:r>
      <w:ins w:id="104" w:author="Micah Freedman" w:date="2018-08-24T10:43:00Z">
        <w:r w:rsidR="00E15CAD">
          <w:rPr>
            <w:rFonts w:ascii="Cambria" w:hAnsi="Cambria"/>
          </w:rPr>
          <w:t>2</w:t>
        </w:r>
      </w:ins>
      <w:del w:id="105" w:author="Micah Freedman" w:date="2018-08-24T10:43:00Z">
        <w:r w:rsidR="00353887" w:rsidRPr="00FA5729" w:rsidDel="00E15CAD">
          <w:rPr>
            <w:rFonts w:ascii="Cambria" w:hAnsi="Cambria"/>
          </w:rPr>
          <w:delText>1</w:delText>
        </w:r>
      </w:del>
      <w:r w:rsidR="00353887" w:rsidRPr="00FA5729">
        <w:rPr>
          <w:rFonts w:ascii="Cambria" w:hAnsi="Cambria"/>
        </w:rPr>
        <w:t>)</w:t>
      </w:r>
      <w:r w:rsidR="0081107E" w:rsidRPr="00FA5729">
        <w:rPr>
          <w:rFonts w:ascii="Cambria" w:hAnsi="Cambria"/>
        </w:rPr>
        <w:t>.</w:t>
      </w:r>
    </w:p>
    <w:p w14:paraId="017CA4CF" w14:textId="56C0389D" w:rsidR="007E2822" w:rsidRPr="007E2822" w:rsidRDefault="00EE2783" w:rsidP="009E3E0F">
      <w:pPr>
        <w:spacing w:line="480" w:lineRule="auto"/>
        <w:jc w:val="both"/>
        <w:rPr>
          <w:rFonts w:ascii="Cambria" w:hAnsi="Cambria"/>
        </w:rPr>
      </w:pPr>
      <w:r w:rsidRPr="00FA5729">
        <w:rPr>
          <w:rFonts w:ascii="Cambria" w:hAnsi="Cambria"/>
        </w:rPr>
        <w:tab/>
        <w:t xml:space="preserve">For collection dates, we included the year, month, and day of collection when available. When month and day of collection were available, we </w:t>
      </w:r>
      <w:r w:rsidR="00822709" w:rsidRPr="00FA5729">
        <w:rPr>
          <w:rFonts w:ascii="Cambria" w:hAnsi="Cambria"/>
        </w:rPr>
        <w:t>calculate</w:t>
      </w:r>
      <w:r w:rsidR="0081107E" w:rsidRPr="00FA5729">
        <w:rPr>
          <w:rFonts w:ascii="Cambria" w:hAnsi="Cambria"/>
        </w:rPr>
        <w:t>d the Julian date of collection</w:t>
      </w:r>
      <w:r w:rsidR="00822709" w:rsidRPr="00FA5729">
        <w:rPr>
          <w:rFonts w:ascii="Cambria" w:hAnsi="Cambria"/>
        </w:rPr>
        <w:t xml:space="preserve">. </w:t>
      </w:r>
      <w:r w:rsidR="00D154CB">
        <w:rPr>
          <w:rFonts w:ascii="Cambria" w:hAnsi="Cambria"/>
        </w:rPr>
        <w:t>Using the Julian date of collection, we created an index for photoperiod at the time of collection (hereby daylength index), with the minimum and maximum values at the winter and summer solstices, respectively. We included this term to account for the possibility that larval photoperiod might influence adult wing morphology</w:t>
      </w:r>
      <w:r w:rsidR="000F37DC">
        <w:rPr>
          <w:rFonts w:ascii="Cambria" w:hAnsi="Cambria"/>
        </w:rPr>
        <w:t xml:space="preserve"> [19</w:t>
      </w:r>
      <w:r w:rsidR="00C720C5">
        <w:rPr>
          <w:rFonts w:ascii="Cambria" w:hAnsi="Cambria"/>
        </w:rPr>
        <w:t>]</w:t>
      </w:r>
      <w:r w:rsidR="00D154CB">
        <w:rPr>
          <w:rFonts w:ascii="Cambria" w:hAnsi="Cambria"/>
        </w:rPr>
        <w:t xml:space="preserve">, though we acknowledge that there may be substantial time lags between larval development and date of collection for adults. For a distribution of specimens across Julian dates and a visual representation of the daylength index, see Figure S1. </w:t>
      </w:r>
    </w:p>
    <w:p w14:paraId="115015A0" w14:textId="1D4B0F06" w:rsidR="00822709" w:rsidRPr="00FA5729" w:rsidRDefault="007E2822" w:rsidP="009E3E0F">
      <w:pPr>
        <w:spacing w:line="480" w:lineRule="auto"/>
        <w:jc w:val="both"/>
        <w:rPr>
          <w:rFonts w:ascii="Cambria" w:hAnsi="Cambria"/>
        </w:rPr>
      </w:pPr>
      <w:r>
        <w:rPr>
          <w:rFonts w:ascii="Cambria" w:hAnsi="Cambria"/>
        </w:rPr>
        <w:tab/>
      </w:r>
    </w:p>
    <w:p w14:paraId="485A4CBA" w14:textId="77777777" w:rsidR="00822709" w:rsidRPr="00FA5729" w:rsidDel="002D7933" w:rsidRDefault="00822709" w:rsidP="009E3E0F">
      <w:pPr>
        <w:spacing w:line="480" w:lineRule="auto"/>
        <w:jc w:val="center"/>
        <w:rPr>
          <w:del w:id="106" w:author="Micah Freedman" w:date="2018-08-30T09:59:00Z"/>
          <w:rFonts w:ascii="Cambria" w:hAnsi="Cambria"/>
          <w:i/>
        </w:rPr>
      </w:pPr>
      <w:r w:rsidRPr="00FA5729">
        <w:rPr>
          <w:rFonts w:ascii="Cambria" w:hAnsi="Cambria"/>
          <w:i/>
        </w:rPr>
        <w:t>Data Analysis</w:t>
      </w:r>
    </w:p>
    <w:p w14:paraId="4B3E5EDA" w14:textId="77777777" w:rsidR="00822709" w:rsidRPr="00FA5729" w:rsidRDefault="00822709" w:rsidP="002D7933">
      <w:pPr>
        <w:spacing w:line="480" w:lineRule="auto"/>
        <w:jc w:val="center"/>
        <w:rPr>
          <w:rFonts w:ascii="Cambria" w:hAnsi="Cambria"/>
        </w:rPr>
        <w:pPrChange w:id="107" w:author="Micah Freedman" w:date="2018-08-30T09:59:00Z">
          <w:pPr>
            <w:spacing w:line="480" w:lineRule="auto"/>
            <w:jc w:val="both"/>
          </w:pPr>
        </w:pPrChange>
      </w:pPr>
    </w:p>
    <w:p w14:paraId="32C99E86" w14:textId="0BB3AB3A" w:rsidR="00BB326F" w:rsidRPr="00FA5729" w:rsidRDefault="00BB326F" w:rsidP="009E3E0F">
      <w:pPr>
        <w:spacing w:line="480" w:lineRule="auto"/>
        <w:jc w:val="both"/>
        <w:rPr>
          <w:rFonts w:ascii="Cambria" w:hAnsi="Cambria"/>
        </w:rPr>
      </w:pPr>
      <w:r w:rsidRPr="00FA5729">
        <w:rPr>
          <w:rFonts w:ascii="Cambria" w:hAnsi="Cambria"/>
        </w:rPr>
        <w:tab/>
        <w:t>All data were analyzed using linear mixed models</w:t>
      </w:r>
      <w:r w:rsidR="005B58F0">
        <w:rPr>
          <w:rFonts w:ascii="Cambria" w:hAnsi="Cambria"/>
        </w:rPr>
        <w:t xml:space="preserve"> in </w:t>
      </w:r>
      <w:r w:rsidR="00310F2B">
        <w:rPr>
          <w:rFonts w:ascii="Cambria" w:hAnsi="Cambria"/>
        </w:rPr>
        <w:t xml:space="preserve">the </w:t>
      </w:r>
      <w:r w:rsidR="005B58F0">
        <w:rPr>
          <w:rFonts w:ascii="Cambria" w:hAnsi="Cambria"/>
        </w:rPr>
        <w:t>lme4</w:t>
      </w:r>
      <w:r w:rsidR="00310F2B">
        <w:rPr>
          <w:rFonts w:ascii="Cambria" w:hAnsi="Cambria"/>
        </w:rPr>
        <w:t xml:space="preserve"> package</w:t>
      </w:r>
      <w:r w:rsidR="005B58F0">
        <w:rPr>
          <w:rFonts w:ascii="Cambria" w:hAnsi="Cambria"/>
        </w:rPr>
        <w:t xml:space="preserve"> </w:t>
      </w:r>
      <w:r w:rsidR="000F37DC">
        <w:rPr>
          <w:rFonts w:ascii="Cambria" w:hAnsi="Cambria"/>
        </w:rPr>
        <w:t>[22]</w:t>
      </w:r>
      <w:r w:rsidR="00AA20A5">
        <w:rPr>
          <w:rFonts w:ascii="Cambria" w:hAnsi="Cambria"/>
        </w:rPr>
        <w:t xml:space="preserve"> in R version 3.4.4</w:t>
      </w:r>
      <w:r w:rsidRPr="00FA5729">
        <w:rPr>
          <w:rFonts w:ascii="Cambria" w:hAnsi="Cambria"/>
        </w:rPr>
        <w:t xml:space="preserve"> </w:t>
      </w:r>
      <w:r w:rsidR="000F37DC">
        <w:rPr>
          <w:rFonts w:ascii="Cambria" w:hAnsi="Cambria"/>
        </w:rPr>
        <w:t>[23]</w:t>
      </w:r>
      <w:r w:rsidRPr="00FA5729">
        <w:rPr>
          <w:rFonts w:ascii="Cambria" w:hAnsi="Cambria"/>
        </w:rPr>
        <w:t>. We used wing area as the response variable for analyses addressing forewing size, as this value was almost perfectly correlated with wing length (R</w:t>
      </w:r>
      <w:r w:rsidRPr="00FA5729">
        <w:rPr>
          <w:rFonts w:ascii="Cambria" w:hAnsi="Cambria"/>
          <w:vertAlign w:val="superscript"/>
        </w:rPr>
        <w:t>2</w:t>
      </w:r>
      <w:r w:rsidRPr="00FA5729">
        <w:rPr>
          <w:rFonts w:ascii="Cambria" w:hAnsi="Cambria"/>
        </w:rPr>
        <w:t xml:space="preserve"> = 0.925) and width (R</w:t>
      </w:r>
      <w:r w:rsidRPr="00FA5729">
        <w:rPr>
          <w:rFonts w:ascii="Cambria" w:hAnsi="Cambria"/>
          <w:vertAlign w:val="superscript"/>
        </w:rPr>
        <w:t>2</w:t>
      </w:r>
      <w:r w:rsidRPr="00FA5729">
        <w:rPr>
          <w:rFonts w:ascii="Cambria" w:hAnsi="Cambria"/>
        </w:rPr>
        <w:t xml:space="preserve"> = 0.945)</w:t>
      </w:r>
      <w:r w:rsidR="0081107E" w:rsidRPr="00FA5729">
        <w:rPr>
          <w:rFonts w:ascii="Cambria" w:hAnsi="Cambria"/>
        </w:rPr>
        <w:t xml:space="preserve"> (see Figure S2)</w:t>
      </w:r>
      <w:r w:rsidRPr="00FA5729">
        <w:rPr>
          <w:rFonts w:ascii="Cambria" w:hAnsi="Cambria"/>
        </w:rPr>
        <w:t>. For analyses of wing shape, we used roundness as our response variable.</w:t>
      </w:r>
      <w:r w:rsidR="0081107E" w:rsidRPr="00FA5729">
        <w:rPr>
          <w:rFonts w:ascii="Cambria" w:hAnsi="Cambria"/>
        </w:rPr>
        <w:t xml:space="preserve"> </w:t>
      </w:r>
      <w:r w:rsidR="00F96322" w:rsidRPr="00FA5729">
        <w:rPr>
          <w:rFonts w:ascii="Cambria" w:hAnsi="Cambria"/>
        </w:rPr>
        <w:t xml:space="preserve">All continuous predictor variables were centered and scaled. </w:t>
      </w:r>
      <w:r w:rsidR="0081107E" w:rsidRPr="00FA5729">
        <w:rPr>
          <w:rFonts w:ascii="Cambria" w:hAnsi="Cambria"/>
        </w:rPr>
        <w:t xml:space="preserve">Since we were </w:t>
      </w:r>
      <w:r w:rsidR="005B58F0">
        <w:rPr>
          <w:rFonts w:ascii="Cambria" w:hAnsi="Cambria"/>
        </w:rPr>
        <w:t xml:space="preserve">primarily </w:t>
      </w:r>
      <w:r w:rsidR="0081107E" w:rsidRPr="00FA5729">
        <w:rPr>
          <w:rFonts w:ascii="Cambria" w:hAnsi="Cambria"/>
        </w:rPr>
        <w:t>interested in variation within North American migrants, we</w:t>
      </w:r>
      <w:r w:rsidR="001F281C" w:rsidRPr="00FA5729">
        <w:rPr>
          <w:rFonts w:ascii="Cambria" w:hAnsi="Cambria"/>
        </w:rPr>
        <w:t xml:space="preserve"> omitted non-migratory butterf</w:t>
      </w:r>
      <w:r w:rsidR="0081107E" w:rsidRPr="00FA5729">
        <w:rPr>
          <w:rFonts w:ascii="Cambria" w:hAnsi="Cambria"/>
        </w:rPr>
        <w:t xml:space="preserve">lies from Florida by excluding Florida specimens </w:t>
      </w:r>
      <w:r w:rsidR="005B58F0">
        <w:rPr>
          <w:rFonts w:ascii="Cambria" w:hAnsi="Cambria"/>
        </w:rPr>
        <w:t>collected</w:t>
      </w:r>
      <w:r w:rsidR="0081107E" w:rsidRPr="00FA5729">
        <w:rPr>
          <w:rFonts w:ascii="Cambria" w:hAnsi="Cambria"/>
        </w:rPr>
        <w:t xml:space="preserve"> further south than 28</w:t>
      </w:r>
      <w:r w:rsidR="0081107E" w:rsidRPr="00FA5729">
        <w:rPr>
          <w:rFonts w:ascii="Cambria" w:hAnsi="Cambria" w:cs="Lucida Grande"/>
          <w:color w:val="000000"/>
        </w:rPr>
        <w:t>°N</w:t>
      </w:r>
      <w:r w:rsidR="00D67CB4">
        <w:rPr>
          <w:rFonts w:ascii="Cambria" w:hAnsi="Cambria" w:cs="Lucida Grande"/>
          <w:color w:val="000000"/>
        </w:rPr>
        <w:t xml:space="preserve"> (see Figure </w:t>
      </w:r>
      <w:ins w:id="108" w:author="Micah Freedman" w:date="2018-08-24T11:50:00Z">
        <w:r w:rsidR="00DE311C">
          <w:rPr>
            <w:rFonts w:ascii="Cambria" w:hAnsi="Cambria" w:cs="Lucida Grande"/>
            <w:color w:val="000000"/>
          </w:rPr>
          <w:t>2</w:t>
        </w:r>
      </w:ins>
      <w:del w:id="109" w:author="Micah Freedman" w:date="2018-08-24T11:50:00Z">
        <w:r w:rsidR="00D67CB4" w:rsidDel="00DE311C">
          <w:rPr>
            <w:rFonts w:ascii="Cambria" w:hAnsi="Cambria" w:cs="Lucida Grande"/>
            <w:color w:val="000000"/>
          </w:rPr>
          <w:delText>1</w:delText>
        </w:r>
      </w:del>
      <w:r w:rsidR="00D67CB4">
        <w:rPr>
          <w:rFonts w:ascii="Cambria" w:hAnsi="Cambria" w:cs="Lucida Grande"/>
          <w:color w:val="000000"/>
        </w:rPr>
        <w:t>)</w:t>
      </w:r>
      <w:r w:rsidR="0081107E" w:rsidRPr="00FA5729">
        <w:rPr>
          <w:rFonts w:ascii="Cambria" w:hAnsi="Cambria" w:cs="Lucida Grande"/>
          <w:color w:val="000000"/>
        </w:rPr>
        <w:t>.</w:t>
      </w:r>
    </w:p>
    <w:p w14:paraId="5AF1BE78" w14:textId="3C5C2A96" w:rsidR="003105ED" w:rsidRDefault="00BB326F" w:rsidP="009E3E0F">
      <w:pPr>
        <w:spacing w:line="480" w:lineRule="auto"/>
        <w:jc w:val="both"/>
        <w:rPr>
          <w:rFonts w:ascii="Cambria" w:hAnsi="Cambria"/>
        </w:rPr>
      </w:pPr>
      <w:r w:rsidRPr="00FA5729">
        <w:rPr>
          <w:rFonts w:ascii="Cambria" w:hAnsi="Cambria"/>
        </w:rPr>
        <w:tab/>
      </w:r>
      <w:r w:rsidR="00C72AC4" w:rsidRPr="00FA5729">
        <w:rPr>
          <w:rFonts w:ascii="Cambria" w:hAnsi="Cambria"/>
        </w:rPr>
        <w:t xml:space="preserve">In all models, we included collection ID as a random </w:t>
      </w:r>
      <w:r w:rsidR="00194D7C">
        <w:rPr>
          <w:rFonts w:ascii="Cambria" w:hAnsi="Cambria"/>
        </w:rPr>
        <w:t>intercept</w:t>
      </w:r>
      <w:r w:rsidR="00C72AC4" w:rsidRPr="00FA5729">
        <w:rPr>
          <w:rFonts w:ascii="Cambria" w:hAnsi="Cambria"/>
        </w:rPr>
        <w:t xml:space="preserve"> to account for possible discrepancies between collections in image generation or scale calibration. We also included a random intercept term for the state of collection (e.g. Alabama vs. Arkansas vs. California, etc.) to partially account for spatial non-independence of sampling in our dataset. </w:t>
      </w:r>
      <w:r w:rsidR="003105ED">
        <w:rPr>
          <w:rFonts w:ascii="Cambria" w:hAnsi="Cambria"/>
        </w:rPr>
        <w:t xml:space="preserve">For fixed effects, we included butterfly sex, latitude of collection, overwintering status, membership in eastern versus western North America, and </w:t>
      </w:r>
      <w:r w:rsidR="00BE44EB">
        <w:rPr>
          <w:rFonts w:ascii="Cambria" w:hAnsi="Cambria"/>
        </w:rPr>
        <w:t>day</w:t>
      </w:r>
      <w:ins w:id="110" w:author="Micah Freedman" w:date="2018-08-24T10:44:00Z">
        <w:r w:rsidR="00E15CAD">
          <w:rPr>
            <w:rFonts w:ascii="Cambria" w:hAnsi="Cambria"/>
          </w:rPr>
          <w:t>l</w:t>
        </w:r>
      </w:ins>
      <w:r w:rsidR="00BE44EB">
        <w:rPr>
          <w:rFonts w:ascii="Cambria" w:hAnsi="Cambria"/>
        </w:rPr>
        <w:t>ength index</w:t>
      </w:r>
      <w:r w:rsidR="003105ED">
        <w:rPr>
          <w:rFonts w:ascii="Cambria" w:hAnsi="Cambria"/>
        </w:rPr>
        <w:t>. We also include an interaction term between overwintering status and eastern versus western North America, based on result</w:t>
      </w:r>
      <w:r w:rsidR="005B58F0">
        <w:rPr>
          <w:rFonts w:ascii="Cambria" w:hAnsi="Cambria"/>
        </w:rPr>
        <w:t>s</w:t>
      </w:r>
      <w:r w:rsidR="003105ED">
        <w:rPr>
          <w:rFonts w:ascii="Cambria" w:hAnsi="Cambria"/>
        </w:rPr>
        <w:t xml:space="preserve"> from previous studies about migration distance acting as a selecti</w:t>
      </w:r>
      <w:r w:rsidR="005B58F0">
        <w:rPr>
          <w:rFonts w:ascii="Cambria" w:hAnsi="Cambria"/>
        </w:rPr>
        <w:t xml:space="preserve">ve filter on wing morphology.  </w:t>
      </w:r>
    </w:p>
    <w:p w14:paraId="72396832" w14:textId="54EE41EE" w:rsidR="000032FA" w:rsidRPr="00FA5729" w:rsidRDefault="000032FA" w:rsidP="009E3E0F">
      <w:pPr>
        <w:spacing w:line="480" w:lineRule="auto"/>
        <w:jc w:val="both"/>
        <w:rPr>
          <w:rFonts w:ascii="Cambria" w:hAnsi="Cambria"/>
        </w:rPr>
      </w:pPr>
      <w:r w:rsidRPr="00FA5729">
        <w:rPr>
          <w:rFonts w:ascii="Cambria" w:hAnsi="Cambria"/>
        </w:rPr>
        <w:tab/>
        <w:t xml:space="preserve">We compared our </w:t>
      </w:r>
      <w:r w:rsidR="004A044E" w:rsidRPr="00FA5729">
        <w:rPr>
          <w:rFonts w:ascii="Cambria" w:hAnsi="Cambria"/>
        </w:rPr>
        <w:t>data</w:t>
      </w:r>
      <w:r w:rsidRPr="00FA5729">
        <w:rPr>
          <w:rFonts w:ascii="Cambria" w:hAnsi="Cambria"/>
        </w:rPr>
        <w:t xml:space="preserve"> to the recently published dataset in Flockhart </w:t>
      </w:r>
      <w:r w:rsidRPr="00FA5729">
        <w:rPr>
          <w:rFonts w:ascii="Cambria" w:hAnsi="Cambria"/>
          <w:i/>
        </w:rPr>
        <w:t>et al.</w:t>
      </w:r>
      <w:r w:rsidRPr="00FA5729">
        <w:rPr>
          <w:rFonts w:ascii="Cambria" w:hAnsi="Cambria"/>
        </w:rPr>
        <w:t xml:space="preserve"> (2017)</w:t>
      </w:r>
      <w:r w:rsidR="000F37DC">
        <w:rPr>
          <w:rFonts w:ascii="Cambria" w:hAnsi="Cambria"/>
        </w:rPr>
        <w:t xml:space="preserve"> [17</w:t>
      </w:r>
      <w:r w:rsidR="00C720C5">
        <w:rPr>
          <w:rFonts w:ascii="Cambria" w:hAnsi="Cambria"/>
        </w:rPr>
        <w:t>]</w:t>
      </w:r>
      <w:r w:rsidRPr="00FA5729">
        <w:rPr>
          <w:rFonts w:ascii="Cambria" w:hAnsi="Cambria"/>
        </w:rPr>
        <w:t xml:space="preserve">. Their dataset comprised </w:t>
      </w:r>
      <w:r w:rsidR="009133D4" w:rsidRPr="00FA5729">
        <w:rPr>
          <w:rFonts w:ascii="Cambria" w:hAnsi="Cambria"/>
        </w:rPr>
        <w:t>613</w:t>
      </w:r>
      <w:r w:rsidRPr="00FA5729">
        <w:rPr>
          <w:rFonts w:ascii="Cambria" w:hAnsi="Cambria"/>
        </w:rPr>
        <w:t xml:space="preserve"> overwintering butterflies from a number of Mexican overwintering sites, span</w:t>
      </w:r>
      <w:r w:rsidR="0080660B" w:rsidRPr="00FA5729">
        <w:rPr>
          <w:rFonts w:ascii="Cambria" w:hAnsi="Cambria"/>
        </w:rPr>
        <w:t xml:space="preserve">ning the </w:t>
      </w:r>
      <w:r w:rsidR="005B58F0">
        <w:rPr>
          <w:rFonts w:ascii="Cambria" w:hAnsi="Cambria"/>
        </w:rPr>
        <w:t>years</w:t>
      </w:r>
      <w:r w:rsidR="0080660B" w:rsidRPr="00FA5729">
        <w:rPr>
          <w:rFonts w:ascii="Cambria" w:hAnsi="Cambria"/>
        </w:rPr>
        <w:t xml:space="preserve"> 1974-2014. </w:t>
      </w:r>
      <w:r w:rsidRPr="00FA5729">
        <w:rPr>
          <w:rFonts w:ascii="Cambria" w:hAnsi="Cambria"/>
        </w:rPr>
        <w:t>Using their online supple</w:t>
      </w:r>
      <w:r w:rsidR="009133D4" w:rsidRPr="00FA5729">
        <w:rPr>
          <w:rFonts w:ascii="Cambria" w:hAnsi="Cambria"/>
        </w:rPr>
        <w:t>mentary information, we re-analyz</w:t>
      </w:r>
      <w:r w:rsidRPr="00FA5729">
        <w:rPr>
          <w:rFonts w:ascii="Cambria" w:hAnsi="Cambria"/>
        </w:rPr>
        <w:t>ed their data with a simple linear model that evaluated wing area as a function of migration distance</w:t>
      </w:r>
      <w:r w:rsidR="009133D4" w:rsidRPr="00FA5729">
        <w:rPr>
          <w:rFonts w:ascii="Cambria" w:hAnsi="Cambria"/>
        </w:rPr>
        <w:t xml:space="preserve"> (using the distance to centroid measure)</w:t>
      </w:r>
      <w:r w:rsidR="00475ACB">
        <w:rPr>
          <w:rFonts w:ascii="Cambria" w:hAnsi="Cambria"/>
        </w:rPr>
        <w:t>, sex,</w:t>
      </w:r>
      <w:r w:rsidRPr="00FA5729">
        <w:rPr>
          <w:rFonts w:ascii="Cambria" w:hAnsi="Cambria"/>
        </w:rPr>
        <w:t xml:space="preserve"> and year of collection. For comparison</w:t>
      </w:r>
      <w:r w:rsidR="009133D4" w:rsidRPr="00FA5729">
        <w:rPr>
          <w:rFonts w:ascii="Cambria" w:hAnsi="Cambria"/>
        </w:rPr>
        <w:t xml:space="preserve"> between datasets</w:t>
      </w:r>
      <w:r w:rsidRPr="00FA5729">
        <w:rPr>
          <w:rFonts w:ascii="Cambria" w:hAnsi="Cambria"/>
        </w:rPr>
        <w:t xml:space="preserve">, we restricted our results to the same time period </w:t>
      </w:r>
      <w:r w:rsidR="005B58F0">
        <w:rPr>
          <w:rFonts w:ascii="Cambria" w:hAnsi="Cambria"/>
        </w:rPr>
        <w:t xml:space="preserve">(1974-2014) </w:t>
      </w:r>
      <w:r w:rsidRPr="00FA5729">
        <w:rPr>
          <w:rFonts w:ascii="Cambria" w:hAnsi="Cambria"/>
        </w:rPr>
        <w:t>and included only non-overwintering individuals</w:t>
      </w:r>
      <w:r w:rsidR="0015430F" w:rsidRPr="00FA5729">
        <w:rPr>
          <w:rFonts w:ascii="Cambria" w:hAnsi="Cambria"/>
        </w:rPr>
        <w:t xml:space="preserve"> (n = 493)</w:t>
      </w:r>
      <w:r w:rsidRPr="00FA5729">
        <w:rPr>
          <w:rFonts w:ascii="Cambria" w:hAnsi="Cambria"/>
        </w:rPr>
        <w:t xml:space="preserve"> to determine whether </w:t>
      </w:r>
      <w:r w:rsidR="009133D4" w:rsidRPr="00FA5729">
        <w:rPr>
          <w:rFonts w:ascii="Cambria" w:hAnsi="Cambria"/>
        </w:rPr>
        <w:t>wing morphology</w:t>
      </w:r>
      <w:r w:rsidRPr="00FA5729">
        <w:rPr>
          <w:rFonts w:ascii="Cambria" w:hAnsi="Cambria"/>
        </w:rPr>
        <w:t xml:space="preserve"> for </w:t>
      </w:r>
      <w:r w:rsidR="005E6AF9" w:rsidRPr="00FA5729">
        <w:rPr>
          <w:rFonts w:ascii="Cambria" w:hAnsi="Cambria"/>
        </w:rPr>
        <w:t>overwintering</w:t>
      </w:r>
      <w:r w:rsidRPr="00FA5729">
        <w:rPr>
          <w:rFonts w:ascii="Cambria" w:hAnsi="Cambria"/>
        </w:rPr>
        <w:t xml:space="preserve"> and summer-breeding butterflies showed similar patterns</w:t>
      </w:r>
      <w:r w:rsidR="009133D4" w:rsidRPr="00FA5729">
        <w:rPr>
          <w:rFonts w:ascii="Cambria" w:hAnsi="Cambria"/>
        </w:rPr>
        <w:t xml:space="preserve"> </w:t>
      </w:r>
      <w:r w:rsidR="0015430F" w:rsidRPr="00FA5729">
        <w:rPr>
          <w:rFonts w:ascii="Cambria" w:hAnsi="Cambria"/>
        </w:rPr>
        <w:t>over this time period</w:t>
      </w:r>
      <w:r w:rsidRPr="00FA5729">
        <w:rPr>
          <w:rFonts w:ascii="Cambria" w:hAnsi="Cambria"/>
        </w:rPr>
        <w:t>.</w:t>
      </w:r>
    </w:p>
    <w:p w14:paraId="1F5F4911" w14:textId="77777777" w:rsidR="000032FA" w:rsidRPr="00FA5729" w:rsidRDefault="000032FA" w:rsidP="009E3E0F">
      <w:pPr>
        <w:spacing w:line="480" w:lineRule="auto"/>
        <w:jc w:val="both"/>
        <w:rPr>
          <w:rFonts w:ascii="Cambria" w:hAnsi="Cambria"/>
        </w:rPr>
      </w:pPr>
    </w:p>
    <w:p w14:paraId="2582D13E" w14:textId="77777777" w:rsidR="000032FA" w:rsidRPr="00FA5729" w:rsidDel="002D7933" w:rsidRDefault="000032FA" w:rsidP="009E3E0F">
      <w:pPr>
        <w:spacing w:line="480" w:lineRule="auto"/>
        <w:jc w:val="center"/>
        <w:rPr>
          <w:del w:id="111" w:author="Micah Freedman" w:date="2018-08-30T09:59:00Z"/>
          <w:rFonts w:ascii="Cambria" w:hAnsi="Cambria"/>
          <w:i/>
        </w:rPr>
      </w:pPr>
      <w:r w:rsidRPr="00FA5729">
        <w:rPr>
          <w:rFonts w:ascii="Cambria" w:hAnsi="Cambria"/>
          <w:i/>
        </w:rPr>
        <w:t>Host plant experiment</w:t>
      </w:r>
    </w:p>
    <w:p w14:paraId="26A1F69D" w14:textId="77777777" w:rsidR="000032FA" w:rsidRPr="00FA5729" w:rsidRDefault="000032FA" w:rsidP="009E3E0F">
      <w:pPr>
        <w:spacing w:line="480" w:lineRule="auto"/>
        <w:jc w:val="center"/>
        <w:rPr>
          <w:rFonts w:ascii="Cambria" w:hAnsi="Cambria"/>
          <w:i/>
        </w:rPr>
      </w:pPr>
    </w:p>
    <w:p w14:paraId="372B85E4" w14:textId="6AE2A301" w:rsidR="00D709BD" w:rsidRPr="00EC2C18" w:rsidRDefault="00195ED6" w:rsidP="009E3E0F">
      <w:pPr>
        <w:spacing w:line="480" w:lineRule="auto"/>
        <w:jc w:val="both"/>
        <w:rPr>
          <w:ins w:id="112" w:author="Micah Freedman" w:date="2018-08-23T10:54:00Z"/>
          <w:rFonts w:ascii="Cambria" w:hAnsi="Cambria"/>
        </w:rPr>
      </w:pPr>
      <w:r w:rsidRPr="00FA5729">
        <w:rPr>
          <w:rFonts w:ascii="Cambria" w:hAnsi="Cambria"/>
        </w:rPr>
        <w:tab/>
        <w:t xml:space="preserve">As part of a </w:t>
      </w:r>
      <w:del w:id="113" w:author="Micah Freedman" w:date="2018-08-24T10:45:00Z">
        <w:r w:rsidRPr="00FA5729" w:rsidDel="00E15CAD">
          <w:rPr>
            <w:rFonts w:ascii="Cambria" w:hAnsi="Cambria"/>
          </w:rPr>
          <w:delText xml:space="preserve">separate </w:delText>
        </w:r>
      </w:del>
      <w:ins w:id="114" w:author="Micah Freedman" w:date="2018-08-24T10:45:00Z">
        <w:r w:rsidR="00E15CAD">
          <w:rPr>
            <w:rFonts w:ascii="Cambria" w:hAnsi="Cambria"/>
          </w:rPr>
          <w:t>different</w:t>
        </w:r>
        <w:r w:rsidR="00E15CAD" w:rsidRPr="00FA5729">
          <w:rPr>
            <w:rFonts w:ascii="Cambria" w:hAnsi="Cambria"/>
          </w:rPr>
          <w:t xml:space="preserve"> </w:t>
        </w:r>
      </w:ins>
      <w:r w:rsidRPr="00FA5729">
        <w:rPr>
          <w:rFonts w:ascii="Cambria" w:hAnsi="Cambria"/>
        </w:rPr>
        <w:t xml:space="preserve">experiment, we evaluated the contribution of larval host plant to adult </w:t>
      </w:r>
      <w:r w:rsidR="002A3D82" w:rsidRPr="00FA5729">
        <w:rPr>
          <w:rFonts w:ascii="Cambria" w:hAnsi="Cambria"/>
        </w:rPr>
        <w:t>fore</w:t>
      </w:r>
      <w:r w:rsidRPr="00FA5729">
        <w:rPr>
          <w:rFonts w:ascii="Cambria" w:hAnsi="Cambria"/>
        </w:rPr>
        <w:t>wing morphology.</w:t>
      </w:r>
      <w:ins w:id="115" w:author="Micah Freedman" w:date="2018-08-23T10:54:00Z">
        <w:r w:rsidR="00D709BD">
          <w:rPr>
            <w:rFonts w:ascii="Cambria" w:hAnsi="Cambria"/>
          </w:rPr>
          <w:t xml:space="preserve"> Milkweed s</w:t>
        </w:r>
        <w:r w:rsidR="00E15CAD">
          <w:rPr>
            <w:rFonts w:ascii="Cambria" w:hAnsi="Cambria"/>
          </w:rPr>
          <w:t xml:space="preserve">pecies were chosen as part of an </w:t>
        </w:r>
        <w:r w:rsidR="00D709BD">
          <w:rPr>
            <w:rFonts w:ascii="Cambria" w:hAnsi="Cambria"/>
          </w:rPr>
          <w:t>experiment designed to investigate patterns of local adaptation</w:t>
        </w:r>
      </w:ins>
      <w:ins w:id="116" w:author="Micah Freedman" w:date="2018-08-23T10:57:00Z">
        <w:r w:rsidR="00D709BD">
          <w:rPr>
            <w:rFonts w:ascii="Cambria" w:hAnsi="Cambria"/>
          </w:rPr>
          <w:t xml:space="preserve"> (e.g. monarch population x milkweed species interactions)</w:t>
        </w:r>
      </w:ins>
      <w:ins w:id="117" w:author="Micah Freedman" w:date="2018-08-23T10:54:00Z">
        <w:r w:rsidR="00D709BD">
          <w:rPr>
            <w:rFonts w:ascii="Cambria" w:hAnsi="Cambria"/>
          </w:rPr>
          <w:t xml:space="preserve"> to host plant</w:t>
        </w:r>
      </w:ins>
      <w:ins w:id="118" w:author="Micah Freedman" w:date="2018-08-23T10:56:00Z">
        <w:r w:rsidR="00D709BD">
          <w:rPr>
            <w:rFonts w:ascii="Cambria" w:hAnsi="Cambria"/>
          </w:rPr>
          <w:t>s</w:t>
        </w:r>
      </w:ins>
      <w:ins w:id="119" w:author="Micah Freedman" w:date="2018-08-23T10:54:00Z">
        <w:r w:rsidR="00D709BD">
          <w:rPr>
            <w:rFonts w:ascii="Cambria" w:hAnsi="Cambria"/>
          </w:rPr>
          <w:t xml:space="preserve"> </w:t>
        </w:r>
      </w:ins>
      <w:ins w:id="120" w:author="Micah Freedman" w:date="2018-08-23T10:56:00Z">
        <w:r w:rsidR="00D709BD">
          <w:rPr>
            <w:rFonts w:ascii="Cambria" w:hAnsi="Cambria"/>
          </w:rPr>
          <w:t>across the monarch’s global range</w:t>
        </w:r>
      </w:ins>
      <w:ins w:id="121" w:author="Micah Freedman" w:date="2018-08-23T10:55:00Z">
        <w:r w:rsidR="00D709BD">
          <w:rPr>
            <w:rFonts w:ascii="Cambria" w:hAnsi="Cambria"/>
          </w:rPr>
          <w:t xml:space="preserve"> (Freedman </w:t>
        </w:r>
        <w:r w:rsidR="00D709BD" w:rsidRPr="00D709BD">
          <w:rPr>
            <w:rFonts w:ascii="Cambria" w:hAnsi="Cambria"/>
            <w:i/>
            <w:rPrChange w:id="122" w:author="Micah Freedman" w:date="2018-08-23T10:55:00Z">
              <w:rPr>
                <w:rFonts w:ascii="Cambria" w:hAnsi="Cambria"/>
              </w:rPr>
            </w:rPrChange>
          </w:rPr>
          <w:t>et al.</w:t>
        </w:r>
        <w:r w:rsidR="00D709BD">
          <w:rPr>
            <w:rFonts w:ascii="Cambria" w:hAnsi="Cambria"/>
          </w:rPr>
          <w:t>, in prep)</w:t>
        </w:r>
      </w:ins>
      <w:ins w:id="123" w:author="Micah Freedman" w:date="2018-08-23T10:54:00Z">
        <w:r w:rsidR="00D709BD">
          <w:rPr>
            <w:rFonts w:ascii="Cambria" w:hAnsi="Cambria"/>
          </w:rPr>
          <w:t xml:space="preserve">. </w:t>
        </w:r>
      </w:ins>
      <w:ins w:id="124" w:author="Micah Freedman" w:date="2018-08-23T10:56:00Z">
        <w:r w:rsidR="00D709BD">
          <w:rPr>
            <w:rFonts w:ascii="Cambria" w:hAnsi="Cambria"/>
          </w:rPr>
          <w:t>As such, only two of the milkweed species included here are common</w:t>
        </w:r>
      </w:ins>
      <w:ins w:id="125" w:author="Micah Freedman" w:date="2018-08-23T10:58:00Z">
        <w:r w:rsidR="00D709BD">
          <w:rPr>
            <w:rFonts w:ascii="Cambria" w:hAnsi="Cambria"/>
          </w:rPr>
          <w:t>ly encountered by monarchs</w:t>
        </w:r>
      </w:ins>
      <w:ins w:id="126" w:author="Micah Freedman" w:date="2018-08-23T10:56:00Z">
        <w:r w:rsidR="00D709BD">
          <w:rPr>
            <w:rFonts w:ascii="Cambria" w:hAnsi="Cambria"/>
          </w:rPr>
          <w:t xml:space="preserve"> </w:t>
        </w:r>
      </w:ins>
      <w:ins w:id="127" w:author="Micah Freedman" w:date="2018-08-23T10:57:00Z">
        <w:r w:rsidR="00D709BD">
          <w:rPr>
            <w:rFonts w:ascii="Cambria" w:hAnsi="Cambria"/>
          </w:rPr>
          <w:t xml:space="preserve">in </w:t>
        </w:r>
      </w:ins>
      <w:ins w:id="128" w:author="Micah Freedman" w:date="2018-08-23T10:56:00Z">
        <w:r w:rsidR="00D709BD">
          <w:rPr>
            <w:rFonts w:ascii="Cambria" w:hAnsi="Cambria"/>
          </w:rPr>
          <w:t>North America.</w:t>
        </w:r>
      </w:ins>
      <w:ins w:id="129" w:author="Micah Freedman" w:date="2018-08-23T10:57:00Z">
        <w:r w:rsidR="00D709BD">
          <w:rPr>
            <w:rFonts w:ascii="Cambria" w:hAnsi="Cambria"/>
          </w:rPr>
          <w:t xml:space="preserve"> </w:t>
        </w:r>
      </w:ins>
      <w:ins w:id="130" w:author="Micah Freedman" w:date="2018-08-23T10:54:00Z">
        <w:r w:rsidR="00D709BD">
          <w:rPr>
            <w:rFonts w:ascii="Cambria" w:hAnsi="Cambria"/>
          </w:rPr>
          <w:t xml:space="preserve">We grew </w:t>
        </w:r>
        <w:r w:rsidR="00D709BD" w:rsidRPr="00D709BD">
          <w:rPr>
            <w:rFonts w:ascii="Cambria" w:hAnsi="Cambria"/>
            <w:i/>
            <w:rPrChange w:id="131" w:author="Micah Freedman" w:date="2018-08-23T10:55:00Z">
              <w:rPr>
                <w:rFonts w:ascii="Cambria" w:hAnsi="Cambria"/>
              </w:rPr>
            </w:rPrChange>
          </w:rPr>
          <w:t>Asclepias syriaca</w:t>
        </w:r>
      </w:ins>
      <w:ins w:id="132" w:author="Micah Freedman" w:date="2018-08-23T10:55:00Z">
        <w:r w:rsidR="00D709BD">
          <w:rPr>
            <w:rFonts w:ascii="Cambria" w:hAnsi="Cambria"/>
            <w:i/>
          </w:rPr>
          <w:t xml:space="preserve"> </w:t>
        </w:r>
        <w:r w:rsidR="00D709BD">
          <w:rPr>
            <w:rFonts w:ascii="Cambria" w:hAnsi="Cambria"/>
          </w:rPr>
          <w:t xml:space="preserve">as our eastern North American host plant, </w:t>
        </w:r>
        <w:r w:rsidR="00D709BD">
          <w:rPr>
            <w:rFonts w:ascii="Cambria" w:hAnsi="Cambria"/>
            <w:i/>
          </w:rPr>
          <w:t xml:space="preserve">A. fascicularis </w:t>
        </w:r>
        <w:r w:rsidR="00D709BD">
          <w:rPr>
            <w:rFonts w:ascii="Cambria" w:hAnsi="Cambria"/>
          </w:rPr>
          <w:t>as our western North American host plant</w:t>
        </w:r>
      </w:ins>
      <w:ins w:id="133" w:author="Micah Freedman" w:date="2018-08-23T10:58:00Z">
        <w:r w:rsidR="00D709BD">
          <w:rPr>
            <w:rFonts w:ascii="Cambria" w:hAnsi="Cambria"/>
          </w:rPr>
          <w:t xml:space="preserve">, </w:t>
        </w:r>
        <w:r w:rsidR="00D709BD">
          <w:rPr>
            <w:rFonts w:ascii="Cambria" w:hAnsi="Cambria"/>
            <w:i/>
          </w:rPr>
          <w:t xml:space="preserve">A. curassavica </w:t>
        </w:r>
      </w:ins>
      <w:ins w:id="134" w:author="Micah Freedman" w:date="2018-08-23T10:59:00Z">
        <w:r w:rsidR="00D709BD">
          <w:rPr>
            <w:rFonts w:ascii="Cambria" w:hAnsi="Cambria"/>
          </w:rPr>
          <w:t>(</w:t>
        </w:r>
      </w:ins>
      <w:ins w:id="135" w:author="Micah Freedman" w:date="2018-08-23T11:04:00Z">
        <w:r w:rsidR="00EC2C18">
          <w:rPr>
            <w:rFonts w:ascii="Cambria" w:hAnsi="Cambria"/>
          </w:rPr>
          <w:t xml:space="preserve">Guam: </w:t>
        </w:r>
      </w:ins>
      <w:ins w:id="136" w:author="Micah Freedman" w:date="2018-08-23T10:59:00Z">
        <w:r w:rsidR="00D709BD">
          <w:rPr>
            <w:rFonts w:ascii="Cambria" w:hAnsi="Cambria"/>
          </w:rPr>
          <w:t xml:space="preserve">Mariana Islands), </w:t>
        </w:r>
        <w:r w:rsidR="00EC2C18">
          <w:rPr>
            <w:rFonts w:ascii="Cambria" w:hAnsi="Cambria"/>
            <w:i/>
          </w:rPr>
          <w:t xml:space="preserve">Gomphocarpus physocarpus </w:t>
        </w:r>
        <w:r w:rsidR="00EC2C18">
          <w:rPr>
            <w:rFonts w:ascii="Cambria" w:hAnsi="Cambria"/>
          </w:rPr>
          <w:t>(Maui</w:t>
        </w:r>
      </w:ins>
      <w:ins w:id="137" w:author="Micah Freedman" w:date="2018-08-23T11:04:00Z">
        <w:r w:rsidR="00EC2C18">
          <w:rPr>
            <w:rFonts w:ascii="Cambria" w:hAnsi="Cambria"/>
          </w:rPr>
          <w:t>: Hawaiian Islands</w:t>
        </w:r>
      </w:ins>
      <w:ins w:id="138" w:author="Micah Freedman" w:date="2018-08-23T10:59:00Z">
        <w:r w:rsidR="00EC2C18">
          <w:rPr>
            <w:rFonts w:ascii="Cambria" w:hAnsi="Cambria"/>
          </w:rPr>
          <w:t xml:space="preserve">), and </w:t>
        </w:r>
        <w:r w:rsidR="00EC2C18">
          <w:rPr>
            <w:rFonts w:ascii="Cambria" w:hAnsi="Cambria"/>
            <w:i/>
          </w:rPr>
          <w:t xml:space="preserve">G. fruticosus </w:t>
        </w:r>
      </w:ins>
      <w:ins w:id="139" w:author="Micah Freedman" w:date="2018-08-23T11:00:00Z">
        <w:r w:rsidR="00EC2C18">
          <w:rPr>
            <w:rFonts w:ascii="Cambria" w:hAnsi="Cambria"/>
          </w:rPr>
          <w:t>(</w:t>
        </w:r>
      </w:ins>
      <w:ins w:id="140" w:author="Micah Freedman" w:date="2018-08-23T11:04:00Z">
        <w:r w:rsidR="00EC2C18">
          <w:rPr>
            <w:rFonts w:ascii="Cambria" w:hAnsi="Cambria"/>
          </w:rPr>
          <w:t xml:space="preserve">Queensland: </w:t>
        </w:r>
      </w:ins>
      <w:ins w:id="141" w:author="Micah Freedman" w:date="2018-08-23T11:00:00Z">
        <w:r w:rsidR="00EC2C18">
          <w:rPr>
            <w:rFonts w:ascii="Cambria" w:hAnsi="Cambria"/>
          </w:rPr>
          <w:t xml:space="preserve">Australia). For the purposes of analysis, we combine results from the two </w:t>
        </w:r>
        <w:r w:rsidR="00EC2C18" w:rsidRPr="00EC2C18">
          <w:rPr>
            <w:rFonts w:ascii="Cambria" w:hAnsi="Cambria"/>
            <w:i/>
            <w:rPrChange w:id="142" w:author="Micah Freedman" w:date="2018-08-23T11:01:00Z">
              <w:rPr>
                <w:rFonts w:ascii="Cambria" w:hAnsi="Cambria"/>
              </w:rPr>
            </w:rPrChange>
          </w:rPr>
          <w:t>Gomphocarpus</w:t>
        </w:r>
        <w:r w:rsidR="00EC2C18">
          <w:rPr>
            <w:rFonts w:ascii="Cambria" w:hAnsi="Cambria"/>
          </w:rPr>
          <w:t xml:space="preserve"> species, as they are </w:t>
        </w:r>
      </w:ins>
      <w:ins w:id="143" w:author="Micah Freedman" w:date="2018-08-31T00:55:00Z">
        <w:r w:rsidR="00086692">
          <w:rPr>
            <w:rFonts w:ascii="Cambria" w:hAnsi="Cambria"/>
          </w:rPr>
          <w:t xml:space="preserve">close relatives </w:t>
        </w:r>
      </w:ins>
      <w:ins w:id="144" w:author="Micah Freedman" w:date="2018-08-31T00:56:00Z">
        <w:r w:rsidR="00086692">
          <w:rPr>
            <w:rFonts w:ascii="Cambria" w:hAnsi="Cambria"/>
          </w:rPr>
          <w:t>that</w:t>
        </w:r>
      </w:ins>
      <w:ins w:id="145" w:author="Micah Freedman" w:date="2018-08-23T11:00:00Z">
        <w:r w:rsidR="00EC2C18">
          <w:rPr>
            <w:rFonts w:ascii="Cambria" w:hAnsi="Cambria"/>
          </w:rPr>
          <w:t xml:space="preserve"> </w:t>
        </w:r>
      </w:ins>
      <w:ins w:id="146" w:author="Micah Freedman" w:date="2018-08-31T01:01:00Z">
        <w:r w:rsidR="00716FD2">
          <w:rPr>
            <w:rFonts w:ascii="Cambria" w:hAnsi="Cambria"/>
          </w:rPr>
          <w:t>potentially</w:t>
        </w:r>
      </w:ins>
      <w:ins w:id="147" w:author="Micah Freedman" w:date="2018-08-23T11:03:00Z">
        <w:r w:rsidR="00EC2C18">
          <w:rPr>
            <w:rFonts w:ascii="Cambria" w:hAnsi="Cambria"/>
          </w:rPr>
          <w:t xml:space="preserve"> </w:t>
        </w:r>
      </w:ins>
      <w:ins w:id="148" w:author="Micah Freedman" w:date="2018-08-23T11:00:00Z">
        <w:r w:rsidR="00EC2C18">
          <w:rPr>
            <w:rFonts w:ascii="Cambria" w:hAnsi="Cambria"/>
          </w:rPr>
          <w:t>hybridize in their</w:t>
        </w:r>
      </w:ins>
      <w:ins w:id="149" w:author="Micah Freedman" w:date="2018-08-31T01:01:00Z">
        <w:r w:rsidR="00716FD2">
          <w:rPr>
            <w:rFonts w:ascii="Cambria" w:hAnsi="Cambria"/>
          </w:rPr>
          <w:t xml:space="preserve"> native and</w:t>
        </w:r>
      </w:ins>
      <w:ins w:id="150" w:author="Micah Freedman" w:date="2018-08-23T11:00:00Z">
        <w:r w:rsidR="00EC2C18">
          <w:rPr>
            <w:rFonts w:ascii="Cambria" w:hAnsi="Cambria"/>
          </w:rPr>
          <w:t xml:space="preserve"> introduced range</w:t>
        </w:r>
      </w:ins>
      <w:ins w:id="151" w:author="Micah Freedman" w:date="2018-08-31T01:01:00Z">
        <w:r w:rsidR="00716FD2">
          <w:rPr>
            <w:rFonts w:ascii="Cambria" w:hAnsi="Cambria"/>
          </w:rPr>
          <w:t>s</w:t>
        </w:r>
      </w:ins>
      <w:ins w:id="152" w:author="Micah Freedman" w:date="2018-08-23T11:01:00Z">
        <w:r w:rsidR="00EC2C18">
          <w:rPr>
            <w:rFonts w:ascii="Cambria" w:hAnsi="Cambria"/>
          </w:rPr>
          <w:t xml:space="preserve"> [</w:t>
        </w:r>
      </w:ins>
      <w:ins w:id="153" w:author="Micah Freedman" w:date="2018-08-31T00:57:00Z">
        <w:r w:rsidR="00716FD2">
          <w:rPr>
            <w:rFonts w:ascii="Cambria" w:hAnsi="Cambria"/>
          </w:rPr>
          <w:t>24</w:t>
        </w:r>
      </w:ins>
      <w:ins w:id="154" w:author="Micah Freedman" w:date="2018-08-31T01:01:00Z">
        <w:r w:rsidR="00716FD2">
          <w:rPr>
            <w:rFonts w:ascii="Cambria" w:hAnsi="Cambria"/>
          </w:rPr>
          <w:t>,25</w:t>
        </w:r>
      </w:ins>
      <w:ins w:id="155" w:author="Micah Freedman" w:date="2018-08-23T11:01:00Z">
        <w:r w:rsidR="00EC2C18">
          <w:rPr>
            <w:rFonts w:ascii="Cambria" w:hAnsi="Cambria"/>
          </w:rPr>
          <w:t>]</w:t>
        </w:r>
      </w:ins>
      <w:ins w:id="156" w:author="Micah Freedman" w:date="2018-08-23T11:00:00Z">
        <w:r w:rsidR="00EC2C18">
          <w:rPr>
            <w:rFonts w:ascii="Cambria" w:hAnsi="Cambria"/>
          </w:rPr>
          <w:t xml:space="preserve">, and </w:t>
        </w:r>
      </w:ins>
      <w:ins w:id="157" w:author="Micah Freedman" w:date="2018-08-23T11:03:00Z">
        <w:r w:rsidR="00EC2C18">
          <w:rPr>
            <w:rFonts w:ascii="Cambria" w:hAnsi="Cambria"/>
          </w:rPr>
          <w:t>are virtually indistinguishable</w:t>
        </w:r>
      </w:ins>
      <w:ins w:id="158" w:author="Micah Freedman" w:date="2018-08-23T11:04:00Z">
        <w:r w:rsidR="00EC2C18">
          <w:rPr>
            <w:rFonts w:ascii="Cambria" w:hAnsi="Cambria"/>
          </w:rPr>
          <w:t xml:space="preserve"> outside of minor differences in fruit and flower morphology [</w:t>
        </w:r>
      </w:ins>
      <w:ins w:id="159" w:author="Micah Freedman" w:date="2018-08-31T00:57:00Z">
        <w:r w:rsidR="00716FD2">
          <w:rPr>
            <w:rFonts w:ascii="Cambria" w:hAnsi="Cambria"/>
          </w:rPr>
          <w:t>25</w:t>
        </w:r>
      </w:ins>
      <w:ins w:id="160" w:author="Micah Freedman" w:date="2018-08-23T11:04:00Z">
        <w:r w:rsidR="00EC2C18">
          <w:rPr>
            <w:rFonts w:ascii="Cambria" w:hAnsi="Cambria"/>
          </w:rPr>
          <w:t>]</w:t>
        </w:r>
      </w:ins>
      <w:ins w:id="161" w:author="Micah Freedman" w:date="2018-08-23T11:00:00Z">
        <w:r w:rsidR="00EC2C18">
          <w:rPr>
            <w:rFonts w:ascii="Cambria" w:hAnsi="Cambria"/>
          </w:rPr>
          <w:t>.</w:t>
        </w:r>
      </w:ins>
      <w:ins w:id="162" w:author="Micah Freedman" w:date="2018-08-23T11:01:00Z">
        <w:r w:rsidR="00EC2C18">
          <w:rPr>
            <w:rFonts w:ascii="Cambria" w:hAnsi="Cambria"/>
          </w:rPr>
          <w:t xml:space="preserve"> </w:t>
        </w:r>
        <w:r w:rsidR="00EC2C18" w:rsidRPr="00FA5729">
          <w:rPr>
            <w:rFonts w:ascii="Cambria" w:hAnsi="Cambria"/>
          </w:rPr>
          <w:t xml:space="preserve">For a summary of </w:t>
        </w:r>
        <w:r w:rsidR="00EC2C18">
          <w:rPr>
            <w:rFonts w:ascii="Cambria" w:hAnsi="Cambria"/>
          </w:rPr>
          <w:t xml:space="preserve">monarch </w:t>
        </w:r>
        <w:r w:rsidR="00EC2C18" w:rsidRPr="00FA5729">
          <w:rPr>
            <w:rFonts w:ascii="Cambria" w:hAnsi="Cambria"/>
          </w:rPr>
          <w:t>populations, number of maternal families, and host pla</w:t>
        </w:r>
        <w:r w:rsidR="00EC2C18">
          <w:rPr>
            <w:rFonts w:ascii="Cambria" w:hAnsi="Cambria"/>
          </w:rPr>
          <w:t>nt species tested, see Table S1.</w:t>
        </w:r>
      </w:ins>
    </w:p>
    <w:p w14:paraId="2E7EBCA1" w14:textId="74928113" w:rsidR="000032FA" w:rsidRPr="00FA5729" w:rsidRDefault="00D709BD" w:rsidP="009E3E0F">
      <w:pPr>
        <w:spacing w:line="480" w:lineRule="auto"/>
        <w:jc w:val="both"/>
        <w:rPr>
          <w:rFonts w:ascii="Cambria" w:hAnsi="Cambria"/>
        </w:rPr>
      </w:pPr>
      <w:ins w:id="163" w:author="Micah Freedman" w:date="2018-08-23T10:54:00Z">
        <w:r>
          <w:rPr>
            <w:rFonts w:ascii="Cambria" w:hAnsi="Cambria"/>
          </w:rPr>
          <w:tab/>
        </w:r>
      </w:ins>
      <w:del w:id="164" w:author="Micah Freedman" w:date="2018-08-23T10:54:00Z">
        <w:r w:rsidR="00195ED6" w:rsidRPr="00FA5729" w:rsidDel="00D709BD">
          <w:rPr>
            <w:rFonts w:ascii="Cambria" w:hAnsi="Cambria"/>
          </w:rPr>
          <w:delText xml:space="preserve"> </w:delText>
        </w:r>
      </w:del>
      <w:r w:rsidR="009407D1">
        <w:rPr>
          <w:rFonts w:ascii="Cambria" w:hAnsi="Cambria"/>
        </w:rPr>
        <w:t>We</w:t>
      </w:r>
      <w:r w:rsidR="00195ED6" w:rsidRPr="00FA5729">
        <w:rPr>
          <w:rFonts w:ascii="Cambria" w:hAnsi="Cambria"/>
        </w:rPr>
        <w:t xml:space="preserve"> reared approximately 225 caterpillars from 25 maternal families </w:t>
      </w:r>
      <w:r w:rsidR="009407D1">
        <w:rPr>
          <w:rFonts w:ascii="Cambria" w:hAnsi="Cambria"/>
        </w:rPr>
        <w:t>in mesh bags on live host plants (</w:t>
      </w:r>
      <w:r w:rsidR="009407D1" w:rsidRPr="009407D1">
        <w:rPr>
          <w:rFonts w:ascii="Cambria" w:hAnsi="Cambria"/>
          <w:i/>
        </w:rPr>
        <w:t>i.e.</w:t>
      </w:r>
      <w:r w:rsidR="009407D1">
        <w:rPr>
          <w:rFonts w:ascii="Cambria" w:hAnsi="Cambria"/>
        </w:rPr>
        <w:t xml:space="preserve"> not clipped leaves) </w:t>
      </w:r>
      <w:del w:id="165" w:author="Micah Freedman" w:date="2018-08-23T11:03:00Z">
        <w:r w:rsidR="009407D1" w:rsidDel="00EC2C18">
          <w:rPr>
            <w:rFonts w:ascii="Cambria" w:hAnsi="Cambria"/>
          </w:rPr>
          <w:delText xml:space="preserve">of five milkweed species </w:delText>
        </w:r>
      </w:del>
      <w:r w:rsidR="009407D1">
        <w:rPr>
          <w:rFonts w:ascii="Cambria" w:hAnsi="Cambria"/>
        </w:rPr>
        <w:t>grown from seed in a greenhouse</w:t>
      </w:r>
      <w:r w:rsidR="00195ED6" w:rsidRPr="00FA5729">
        <w:rPr>
          <w:rFonts w:ascii="Cambria" w:hAnsi="Cambria"/>
        </w:rPr>
        <w:t>. We then collected adult butterflies</w:t>
      </w:r>
      <w:r w:rsidR="005E6AF9" w:rsidRPr="00FA5729">
        <w:rPr>
          <w:rFonts w:ascii="Cambria" w:hAnsi="Cambria"/>
        </w:rPr>
        <w:t xml:space="preserve"> that eclosed from each host plant</w:t>
      </w:r>
      <w:r w:rsidR="00195ED6" w:rsidRPr="00FA5729">
        <w:rPr>
          <w:rFonts w:ascii="Cambria" w:hAnsi="Cambria"/>
        </w:rPr>
        <w:t xml:space="preserve"> and recorded their wing morphology in the same way as described above. </w:t>
      </w:r>
      <w:del w:id="166" w:author="Micah Freedman" w:date="2018-08-23T11:01:00Z">
        <w:r w:rsidR="00195ED6" w:rsidRPr="00FA5729" w:rsidDel="00EC2C18">
          <w:rPr>
            <w:rFonts w:ascii="Cambria" w:hAnsi="Cambria"/>
          </w:rPr>
          <w:delText>For a summary of populations, number of maternal families, and host pla</w:delText>
        </w:r>
        <w:r w:rsidR="00675FA8" w:rsidDel="00EC2C18">
          <w:rPr>
            <w:rFonts w:ascii="Cambria" w:hAnsi="Cambria"/>
          </w:rPr>
          <w:delText>nt species tested, see Table S1.</w:delText>
        </w:r>
      </w:del>
    </w:p>
    <w:p w14:paraId="4F172CED" w14:textId="5A82991F" w:rsidR="00195ED6" w:rsidRPr="00FA5729" w:rsidRDefault="00195ED6" w:rsidP="009E3E0F">
      <w:pPr>
        <w:spacing w:line="480" w:lineRule="auto"/>
        <w:jc w:val="both"/>
        <w:rPr>
          <w:rFonts w:ascii="Cambria" w:hAnsi="Cambria"/>
        </w:rPr>
      </w:pPr>
      <w:r w:rsidRPr="00FA5729">
        <w:rPr>
          <w:rFonts w:ascii="Cambria" w:hAnsi="Cambria"/>
        </w:rPr>
        <w:tab/>
        <w:t>To evaluate these data, we used a linear mixed model with wing area or roundness as our response variables. We</w:t>
      </w:r>
      <w:r w:rsidR="00DB2ADA">
        <w:rPr>
          <w:rFonts w:ascii="Cambria" w:hAnsi="Cambria"/>
        </w:rPr>
        <w:t xml:space="preserve"> treated maternal family </w:t>
      </w:r>
      <w:r w:rsidRPr="00FA5729">
        <w:rPr>
          <w:rFonts w:ascii="Cambria" w:hAnsi="Cambria"/>
        </w:rPr>
        <w:t xml:space="preserve">as well as </w:t>
      </w:r>
      <w:r w:rsidR="009133D4" w:rsidRPr="00FA5729">
        <w:rPr>
          <w:rFonts w:ascii="Cambria" w:hAnsi="Cambria"/>
        </w:rPr>
        <w:t xml:space="preserve">greenhouse and </w:t>
      </w:r>
      <w:r w:rsidRPr="00FA5729">
        <w:rPr>
          <w:rFonts w:ascii="Cambria" w:hAnsi="Cambria"/>
        </w:rPr>
        <w:t>greenhouse block as random intercept terms, with fixed effects for monarch population and host plant species.</w:t>
      </w:r>
      <w:r w:rsidR="005B58F0">
        <w:rPr>
          <w:rFonts w:ascii="Cambria" w:hAnsi="Cambria"/>
        </w:rPr>
        <w:t xml:space="preserve"> Comparisons within factor levels (</w:t>
      </w:r>
      <w:r w:rsidR="00194D7C" w:rsidRPr="003C7AD0">
        <w:rPr>
          <w:rFonts w:ascii="Cambria" w:hAnsi="Cambria"/>
          <w:i/>
        </w:rPr>
        <w:t>i.e.</w:t>
      </w:r>
      <w:r w:rsidR="005B58F0" w:rsidRPr="003C7AD0">
        <w:rPr>
          <w:rFonts w:ascii="Cambria" w:hAnsi="Cambria"/>
          <w:i/>
        </w:rPr>
        <w:t xml:space="preserve"> </w:t>
      </w:r>
      <w:r w:rsidR="005B58F0">
        <w:rPr>
          <w:rFonts w:ascii="Cambria" w:hAnsi="Cambria"/>
        </w:rPr>
        <w:t>pairwise differences between host plants</w:t>
      </w:r>
      <w:r w:rsidR="00194D7C">
        <w:rPr>
          <w:rFonts w:ascii="Cambria" w:hAnsi="Cambria"/>
        </w:rPr>
        <w:t xml:space="preserve"> and monarch populations</w:t>
      </w:r>
      <w:r w:rsidR="005B58F0">
        <w:rPr>
          <w:rFonts w:ascii="Cambria" w:hAnsi="Cambria"/>
        </w:rPr>
        <w:t>) were made using Tukey HSD tests.</w:t>
      </w:r>
    </w:p>
    <w:p w14:paraId="47236207" w14:textId="77777777" w:rsidR="00195ED6" w:rsidRPr="00FA5729" w:rsidRDefault="00195ED6" w:rsidP="009E3E0F">
      <w:pPr>
        <w:spacing w:line="480" w:lineRule="auto"/>
        <w:jc w:val="both"/>
        <w:rPr>
          <w:rFonts w:ascii="Cambria" w:hAnsi="Cambria"/>
        </w:rPr>
      </w:pPr>
    </w:p>
    <w:p w14:paraId="33748FE5" w14:textId="77777777" w:rsidR="00195ED6" w:rsidRPr="00881C98" w:rsidDel="002D7933" w:rsidRDefault="00195ED6" w:rsidP="009E3E0F">
      <w:pPr>
        <w:spacing w:line="480" w:lineRule="auto"/>
        <w:jc w:val="center"/>
        <w:rPr>
          <w:del w:id="167" w:author="Micah Freedman" w:date="2018-08-30T09:59:00Z"/>
          <w:rFonts w:ascii="Cambria" w:hAnsi="Cambria"/>
          <w:b/>
          <w:u w:val="single"/>
        </w:rPr>
      </w:pPr>
      <w:r w:rsidRPr="00881C98">
        <w:rPr>
          <w:rFonts w:ascii="Cambria" w:hAnsi="Cambria"/>
          <w:b/>
          <w:u w:val="single"/>
        </w:rPr>
        <w:t>Results</w:t>
      </w:r>
    </w:p>
    <w:p w14:paraId="19C10681" w14:textId="77777777" w:rsidR="00195ED6" w:rsidRPr="00FA5729" w:rsidRDefault="00195ED6" w:rsidP="009E3E0F">
      <w:pPr>
        <w:spacing w:line="480" w:lineRule="auto"/>
        <w:jc w:val="center"/>
        <w:rPr>
          <w:rFonts w:ascii="Cambria" w:hAnsi="Cambria"/>
          <w:b/>
        </w:rPr>
      </w:pPr>
    </w:p>
    <w:p w14:paraId="1D235330" w14:textId="356550F0" w:rsidR="002A3D82" w:rsidRPr="00FA5729" w:rsidRDefault="00195ED6" w:rsidP="009E3E0F">
      <w:pPr>
        <w:spacing w:line="480" w:lineRule="auto"/>
        <w:jc w:val="both"/>
        <w:rPr>
          <w:rFonts w:ascii="Cambria" w:hAnsi="Cambria"/>
        </w:rPr>
      </w:pPr>
      <w:r w:rsidRPr="00FA5729">
        <w:rPr>
          <w:rFonts w:ascii="Cambria" w:hAnsi="Cambria"/>
        </w:rPr>
        <w:tab/>
      </w:r>
      <w:r w:rsidR="001F281C" w:rsidRPr="00FA5729">
        <w:rPr>
          <w:rFonts w:ascii="Cambria" w:hAnsi="Cambria"/>
        </w:rPr>
        <w:t xml:space="preserve">As in previously published studies, male monarchs </w:t>
      </w:r>
      <w:ins w:id="168" w:author="Micah Freedman" w:date="2018-08-23T11:07:00Z">
        <w:r w:rsidR="00EC2C18">
          <w:rPr>
            <w:rFonts w:ascii="Cambria" w:hAnsi="Cambria"/>
          </w:rPr>
          <w:t xml:space="preserve">had </w:t>
        </w:r>
      </w:ins>
      <w:del w:id="169" w:author="Micah Freedman" w:date="2018-08-23T11:07:00Z">
        <w:r w:rsidR="001F281C" w:rsidRPr="00FA5729" w:rsidDel="00EC2C18">
          <w:rPr>
            <w:rFonts w:ascii="Cambria" w:hAnsi="Cambria"/>
          </w:rPr>
          <w:delText xml:space="preserve">had significantly larger </w:delText>
        </w:r>
      </w:del>
      <w:r w:rsidR="001F281C" w:rsidRPr="00FA5729">
        <w:rPr>
          <w:rFonts w:ascii="Cambria" w:hAnsi="Cambria"/>
        </w:rPr>
        <w:t xml:space="preserve">forewings </w:t>
      </w:r>
      <w:ins w:id="170" w:author="Micah Freedman" w:date="2018-08-23T11:07:00Z">
        <w:r w:rsidR="00EC2C18">
          <w:rPr>
            <w:rFonts w:ascii="Cambria" w:hAnsi="Cambria"/>
          </w:rPr>
          <w:t>that were</w:t>
        </w:r>
      </w:ins>
      <w:ins w:id="171" w:author="Micah Freedman" w:date="2018-08-23T11:12:00Z">
        <w:r w:rsidR="00C327EE">
          <w:rPr>
            <w:rFonts w:ascii="Cambria" w:hAnsi="Cambria"/>
          </w:rPr>
          <w:t xml:space="preserve"> 1.8% larger</w:t>
        </w:r>
      </w:ins>
      <w:ins w:id="172" w:author="Micah Freedman" w:date="2018-08-23T11:07:00Z">
        <w:r w:rsidR="00EC2C18">
          <w:rPr>
            <w:rFonts w:ascii="Cambria" w:hAnsi="Cambria"/>
          </w:rPr>
          <w:t xml:space="preserve"> </w:t>
        </w:r>
      </w:ins>
      <w:r w:rsidR="001F281C" w:rsidRPr="00FA5729">
        <w:rPr>
          <w:rFonts w:ascii="Cambria" w:hAnsi="Cambria"/>
        </w:rPr>
        <w:t>than females (</w:t>
      </w:r>
      <w:r w:rsidR="00427DE7">
        <w:rPr>
          <w:rFonts w:ascii="Cambria" w:hAnsi="Cambria"/>
        </w:rPr>
        <w:t xml:space="preserve">t = </w:t>
      </w:r>
      <w:ins w:id="173" w:author="Micah Freedman" w:date="2018-08-23T11:11:00Z">
        <w:r w:rsidR="00C327EE">
          <w:rPr>
            <w:rFonts w:ascii="Cambria" w:hAnsi="Cambria"/>
          </w:rPr>
          <w:t>6.41</w:t>
        </w:r>
      </w:ins>
      <w:r w:rsidR="003B451F" w:rsidRPr="00FA5729">
        <w:rPr>
          <w:rFonts w:ascii="Cambria" w:hAnsi="Cambria"/>
        </w:rPr>
        <w:t>, p &lt; 0.001</w:t>
      </w:r>
      <w:r w:rsidR="001F281C" w:rsidRPr="00FA5729">
        <w:rPr>
          <w:rFonts w:ascii="Cambria" w:hAnsi="Cambria"/>
        </w:rPr>
        <w:t>)</w:t>
      </w:r>
      <w:r w:rsidR="003105ED">
        <w:rPr>
          <w:rFonts w:ascii="Cambria" w:hAnsi="Cambria"/>
        </w:rPr>
        <w:t xml:space="preserve"> (Table 2)</w:t>
      </w:r>
      <w:r w:rsidR="003B451F" w:rsidRPr="00FA5729">
        <w:rPr>
          <w:rFonts w:ascii="Cambria" w:hAnsi="Cambria"/>
        </w:rPr>
        <w:t xml:space="preserve">, </w:t>
      </w:r>
      <w:del w:id="174" w:author="Micah Freedman" w:date="2018-08-23T11:13:00Z">
        <w:r w:rsidR="003B451F" w:rsidRPr="00FA5729" w:rsidDel="00C327EE">
          <w:rPr>
            <w:rFonts w:ascii="Cambria" w:hAnsi="Cambria"/>
          </w:rPr>
          <w:delText xml:space="preserve">with </w:delText>
        </w:r>
      </w:del>
      <w:ins w:id="175" w:author="Micah Freedman" w:date="2018-08-23T11:13:00Z">
        <w:r w:rsidR="00C327EE">
          <w:rPr>
            <w:rFonts w:ascii="Cambria" w:hAnsi="Cambria"/>
          </w:rPr>
          <w:t>corresponding to</w:t>
        </w:r>
        <w:r w:rsidR="00C327EE" w:rsidRPr="00FA5729">
          <w:rPr>
            <w:rFonts w:ascii="Cambria" w:hAnsi="Cambria"/>
          </w:rPr>
          <w:t xml:space="preserve"> </w:t>
        </w:r>
      </w:ins>
      <w:r w:rsidR="003B451F" w:rsidRPr="00FA5729">
        <w:rPr>
          <w:rFonts w:ascii="Cambria" w:hAnsi="Cambria"/>
        </w:rPr>
        <w:t>an absolute difference</w:t>
      </w:r>
      <w:del w:id="176" w:author="Micah Freedman" w:date="2018-08-30T00:36:00Z">
        <w:r w:rsidR="003B451F" w:rsidRPr="00FA5729" w:rsidDel="001B0EE7">
          <w:rPr>
            <w:rFonts w:ascii="Cambria" w:hAnsi="Cambria"/>
          </w:rPr>
          <w:delText>s</w:delText>
        </w:r>
      </w:del>
      <w:r w:rsidR="003B451F" w:rsidRPr="00FA5729">
        <w:rPr>
          <w:rFonts w:ascii="Cambria" w:hAnsi="Cambria"/>
        </w:rPr>
        <w:t xml:space="preserve"> of </w:t>
      </w:r>
      <w:ins w:id="177" w:author="Micah Freedman" w:date="2018-08-23T11:12:00Z">
        <w:r w:rsidR="00C327EE">
          <w:rPr>
            <w:rFonts w:ascii="Cambria" w:hAnsi="Cambria"/>
          </w:rPr>
          <w:t>15.9</w:t>
        </w:r>
      </w:ins>
      <w:r w:rsidR="003B451F" w:rsidRPr="00FA5729">
        <w:rPr>
          <w:rFonts w:ascii="Cambria" w:hAnsi="Cambria"/>
        </w:rPr>
        <w:t xml:space="preserve"> </w:t>
      </w:r>
      <w:r w:rsidR="003B451F" w:rsidRPr="00FA5729">
        <w:rPr>
          <w:rFonts w:ascii="Cambria" w:eastAsia="ＭＳ ゴシック" w:hAnsi="Cambria"/>
          <w:color w:val="000000"/>
        </w:rPr>
        <w:t xml:space="preserve">± </w:t>
      </w:r>
      <w:ins w:id="178" w:author="Micah Freedman" w:date="2018-08-23T11:12:00Z">
        <w:r w:rsidR="00C327EE">
          <w:rPr>
            <w:rFonts w:ascii="Cambria" w:eastAsia="ＭＳ ゴシック" w:hAnsi="Cambria"/>
            <w:color w:val="000000"/>
          </w:rPr>
          <w:t>2.5</w:t>
        </w:r>
      </w:ins>
      <w:r w:rsidR="003B451F" w:rsidRPr="00FA5729">
        <w:rPr>
          <w:rFonts w:ascii="Cambria" w:eastAsia="ＭＳ ゴシック" w:hAnsi="Cambria"/>
          <w:color w:val="000000"/>
        </w:rPr>
        <w:t xml:space="preserve"> </w:t>
      </w:r>
      <w:ins w:id="179" w:author="Micah Freedman" w:date="2018-08-23T11:12:00Z">
        <w:r w:rsidR="00C327EE">
          <w:rPr>
            <w:rFonts w:ascii="Cambria" w:eastAsia="ＭＳ ゴシック" w:hAnsi="Cambria"/>
            <w:color w:val="000000"/>
          </w:rPr>
          <w:t>m</w:t>
        </w:r>
      </w:ins>
      <w:r w:rsidR="003B451F" w:rsidRPr="00FA5729">
        <w:rPr>
          <w:rFonts w:ascii="Cambria" w:eastAsia="ＭＳ ゴシック" w:hAnsi="Cambria"/>
          <w:color w:val="000000"/>
        </w:rPr>
        <w:t>m</w:t>
      </w:r>
      <w:r w:rsidR="003B451F" w:rsidRPr="00FA5729">
        <w:rPr>
          <w:rFonts w:ascii="Cambria" w:eastAsia="ＭＳ ゴシック" w:hAnsi="Cambria"/>
          <w:color w:val="000000"/>
          <w:vertAlign w:val="superscript"/>
        </w:rPr>
        <w:t>2</w:t>
      </w:r>
      <w:r w:rsidR="001F281C" w:rsidRPr="00FA5729">
        <w:rPr>
          <w:rFonts w:ascii="Cambria" w:hAnsi="Cambria"/>
        </w:rPr>
        <w:t xml:space="preserve">. Overwintering butterflies were </w:t>
      </w:r>
      <w:del w:id="180" w:author="Micah Freedman" w:date="2018-08-23T11:13:00Z">
        <w:r w:rsidR="001F281C" w:rsidRPr="00FA5729" w:rsidDel="00C327EE">
          <w:rPr>
            <w:rFonts w:ascii="Cambria" w:hAnsi="Cambria"/>
          </w:rPr>
          <w:delText xml:space="preserve">significantly </w:delText>
        </w:r>
      </w:del>
      <w:ins w:id="181" w:author="Micah Freedman" w:date="2018-08-23T11:13:00Z">
        <w:r w:rsidR="00C327EE">
          <w:rPr>
            <w:rFonts w:ascii="Cambria" w:hAnsi="Cambria"/>
          </w:rPr>
          <w:t>4.4%</w:t>
        </w:r>
        <w:r w:rsidR="00C327EE" w:rsidRPr="00FA5729">
          <w:rPr>
            <w:rFonts w:ascii="Cambria" w:hAnsi="Cambria"/>
          </w:rPr>
          <w:t xml:space="preserve"> </w:t>
        </w:r>
      </w:ins>
      <w:r w:rsidR="001F281C" w:rsidRPr="00FA5729">
        <w:rPr>
          <w:rFonts w:ascii="Cambria" w:hAnsi="Cambria"/>
        </w:rPr>
        <w:t>larger than non-overwintering butterflies</w:t>
      </w:r>
      <w:r w:rsidR="00427DE7">
        <w:rPr>
          <w:rFonts w:ascii="Cambria" w:hAnsi="Cambria"/>
        </w:rPr>
        <w:t xml:space="preserve"> (t = </w:t>
      </w:r>
      <w:ins w:id="182" w:author="Micah Freedman" w:date="2018-08-23T11:13:00Z">
        <w:r w:rsidR="00C327EE">
          <w:rPr>
            <w:rFonts w:ascii="Cambria" w:hAnsi="Cambria"/>
          </w:rPr>
          <w:t>5.06</w:t>
        </w:r>
      </w:ins>
      <w:r w:rsidR="003A5700" w:rsidRPr="00FA5729">
        <w:rPr>
          <w:rFonts w:ascii="Cambria" w:hAnsi="Cambria"/>
        </w:rPr>
        <w:t>, p &lt;0.001)</w:t>
      </w:r>
      <w:r w:rsidR="001F281C" w:rsidRPr="00FA5729">
        <w:rPr>
          <w:rFonts w:ascii="Cambria" w:hAnsi="Cambria"/>
        </w:rPr>
        <w:t xml:space="preserve">, and there was a significant interaction between overwintering status and </w:t>
      </w:r>
      <w:r w:rsidR="009407D1">
        <w:rPr>
          <w:rFonts w:ascii="Cambria" w:hAnsi="Cambria"/>
        </w:rPr>
        <w:t>presence</w:t>
      </w:r>
      <w:r w:rsidR="003A5700" w:rsidRPr="00FA5729">
        <w:rPr>
          <w:rFonts w:ascii="Cambria" w:hAnsi="Cambria"/>
        </w:rPr>
        <w:t xml:space="preserve"> in eastern versus western North America driven by discrepancies in the size of over</w:t>
      </w:r>
      <w:r w:rsidR="00427DE7">
        <w:rPr>
          <w:rFonts w:ascii="Cambria" w:hAnsi="Cambria"/>
        </w:rPr>
        <w:t xml:space="preserve">wintering individuals (t = </w:t>
      </w:r>
      <w:ins w:id="183" w:author="Micah Freedman" w:date="2018-08-23T11:14:00Z">
        <w:r w:rsidR="00C327EE">
          <w:rPr>
            <w:rFonts w:ascii="Cambria" w:hAnsi="Cambria"/>
          </w:rPr>
          <w:t>2.24</w:t>
        </w:r>
      </w:ins>
      <w:r w:rsidR="00427DE7">
        <w:rPr>
          <w:rFonts w:ascii="Cambria" w:hAnsi="Cambria"/>
        </w:rPr>
        <w:t xml:space="preserve">, p </w:t>
      </w:r>
      <w:ins w:id="184" w:author="Micah Freedman" w:date="2018-08-23T11:14:00Z">
        <w:r w:rsidR="00C327EE">
          <w:rPr>
            <w:rFonts w:ascii="Cambria" w:hAnsi="Cambria"/>
          </w:rPr>
          <w:t>= 0.029</w:t>
        </w:r>
      </w:ins>
      <w:r w:rsidR="003A5700" w:rsidRPr="00FA5729">
        <w:rPr>
          <w:rFonts w:ascii="Cambria" w:hAnsi="Cambria"/>
        </w:rPr>
        <w:t>,</w:t>
      </w:r>
      <w:r w:rsidR="001F281C" w:rsidRPr="00FA5729">
        <w:rPr>
          <w:rFonts w:ascii="Cambria" w:hAnsi="Cambria"/>
        </w:rPr>
        <w:t xml:space="preserve"> </w:t>
      </w:r>
      <w:r w:rsidR="00D67CB4">
        <w:rPr>
          <w:rFonts w:ascii="Cambria" w:hAnsi="Cambria"/>
        </w:rPr>
        <w:t xml:space="preserve">Figure </w:t>
      </w:r>
      <w:ins w:id="185" w:author="Micah Freedman" w:date="2018-08-24T11:50:00Z">
        <w:r w:rsidR="00DE311C">
          <w:rPr>
            <w:rFonts w:ascii="Cambria" w:hAnsi="Cambria"/>
          </w:rPr>
          <w:t>3</w:t>
        </w:r>
      </w:ins>
      <w:del w:id="186" w:author="Micah Freedman" w:date="2018-08-24T11:50:00Z">
        <w:r w:rsidR="00D67CB4" w:rsidDel="00DE311C">
          <w:rPr>
            <w:rFonts w:ascii="Cambria" w:hAnsi="Cambria"/>
          </w:rPr>
          <w:delText>2</w:delText>
        </w:r>
      </w:del>
      <w:r w:rsidR="00F96322" w:rsidRPr="00FA5729">
        <w:rPr>
          <w:rFonts w:ascii="Cambria" w:hAnsi="Cambria"/>
        </w:rPr>
        <w:t>).</w:t>
      </w:r>
      <w:r w:rsidR="00D67CB4">
        <w:rPr>
          <w:rFonts w:ascii="Cambria" w:hAnsi="Cambria"/>
        </w:rPr>
        <w:t xml:space="preserve"> </w:t>
      </w:r>
      <w:r w:rsidR="00D67CB4" w:rsidRPr="00FA5729">
        <w:rPr>
          <w:rFonts w:ascii="Cambria" w:hAnsi="Cambria"/>
        </w:rPr>
        <w:t xml:space="preserve">Wing area increased </w:t>
      </w:r>
      <w:del w:id="187" w:author="Micah Freedman" w:date="2018-08-23T11:21:00Z">
        <w:r w:rsidR="00D67CB4" w:rsidRPr="00FA5729" w:rsidDel="00E715F5">
          <w:rPr>
            <w:rFonts w:ascii="Cambria" w:hAnsi="Cambria"/>
          </w:rPr>
          <w:delText>signif</w:delText>
        </w:r>
        <w:r w:rsidR="00427DE7" w:rsidDel="00E715F5">
          <w:rPr>
            <w:rFonts w:ascii="Cambria" w:hAnsi="Cambria"/>
          </w:rPr>
          <w:delText xml:space="preserve">icantly </w:delText>
        </w:r>
      </w:del>
      <w:r w:rsidR="00427DE7">
        <w:rPr>
          <w:rFonts w:ascii="Cambria" w:hAnsi="Cambria"/>
        </w:rPr>
        <w:t xml:space="preserve">with latitude (t = </w:t>
      </w:r>
      <w:del w:id="188" w:author="Micah Freedman" w:date="2018-08-23T11:15:00Z">
        <w:r w:rsidR="00427DE7" w:rsidDel="00C327EE">
          <w:rPr>
            <w:rFonts w:ascii="Cambria" w:hAnsi="Cambria"/>
          </w:rPr>
          <w:delText>3.92</w:delText>
        </w:r>
      </w:del>
      <w:ins w:id="189" w:author="Micah Freedman" w:date="2018-08-23T11:15:00Z">
        <w:r w:rsidR="00C327EE">
          <w:rPr>
            <w:rFonts w:ascii="Cambria" w:hAnsi="Cambria"/>
          </w:rPr>
          <w:t>2.80</w:t>
        </w:r>
      </w:ins>
      <w:r w:rsidR="00D67CB4" w:rsidRPr="00FA5729">
        <w:rPr>
          <w:rFonts w:ascii="Cambria" w:hAnsi="Cambria"/>
        </w:rPr>
        <w:t xml:space="preserve">, p = </w:t>
      </w:r>
      <w:del w:id="190" w:author="Micah Freedman" w:date="2018-08-23T11:15:00Z">
        <w:r w:rsidR="00BD5F4A" w:rsidDel="00C327EE">
          <w:rPr>
            <w:rFonts w:ascii="Cambria" w:hAnsi="Cambria"/>
          </w:rPr>
          <w:delText>&lt;0.001</w:delText>
        </w:r>
      </w:del>
      <w:ins w:id="191" w:author="Micah Freedman" w:date="2018-08-23T11:15:00Z">
        <w:r w:rsidR="00C327EE">
          <w:rPr>
            <w:rFonts w:ascii="Cambria" w:hAnsi="Cambria"/>
          </w:rPr>
          <w:t>0.008</w:t>
        </w:r>
      </w:ins>
      <w:r w:rsidR="00D67CB4" w:rsidRPr="00FA5729">
        <w:rPr>
          <w:rFonts w:ascii="Cambria" w:hAnsi="Cambria"/>
        </w:rPr>
        <w:t>,</w:t>
      </w:r>
      <w:r w:rsidR="00D67CB4">
        <w:rPr>
          <w:rFonts w:ascii="Cambria" w:hAnsi="Cambria"/>
        </w:rPr>
        <w:t xml:space="preserve"> Figure </w:t>
      </w:r>
      <w:ins w:id="192" w:author="Micah Freedman" w:date="2018-08-24T11:50:00Z">
        <w:r w:rsidR="00DE311C">
          <w:rPr>
            <w:rFonts w:ascii="Cambria" w:hAnsi="Cambria"/>
          </w:rPr>
          <w:t>4</w:t>
        </w:r>
      </w:ins>
      <w:del w:id="193" w:author="Micah Freedman" w:date="2018-08-24T11:50:00Z">
        <w:r w:rsidR="00D67CB4" w:rsidDel="00DE311C">
          <w:rPr>
            <w:rFonts w:ascii="Cambria" w:hAnsi="Cambria"/>
          </w:rPr>
          <w:delText>3</w:delText>
        </w:r>
      </w:del>
      <w:r w:rsidR="00D67CB4" w:rsidRPr="00FA5729">
        <w:rPr>
          <w:rFonts w:ascii="Cambria" w:hAnsi="Cambria"/>
        </w:rPr>
        <w:t xml:space="preserve">), such that monarchs collected from the northernmost extent of the migratory range were approximately 6% larger than monarchs from non-overwintering areas in </w:t>
      </w:r>
      <w:r w:rsidR="00D67CB4">
        <w:rPr>
          <w:rFonts w:ascii="Cambria" w:hAnsi="Cambria"/>
        </w:rPr>
        <w:t>the sout</w:t>
      </w:r>
      <w:r w:rsidR="003C7AD0">
        <w:rPr>
          <w:rFonts w:ascii="Cambria" w:hAnsi="Cambria"/>
        </w:rPr>
        <w:t xml:space="preserve">hernmost areas of the monarch’s </w:t>
      </w:r>
      <w:r w:rsidR="00D67CB4">
        <w:rPr>
          <w:rFonts w:ascii="Cambria" w:hAnsi="Cambria"/>
        </w:rPr>
        <w:t>range.</w:t>
      </w:r>
      <w:del w:id="194" w:author="Micah Freedman" w:date="2018-08-23T11:17:00Z">
        <w:r w:rsidR="001F281C" w:rsidRPr="00FA5729" w:rsidDel="00C327EE">
          <w:rPr>
            <w:rFonts w:ascii="Cambria" w:hAnsi="Cambria"/>
          </w:rPr>
          <w:delText xml:space="preserve"> </w:delText>
        </w:r>
        <w:r w:rsidR="002A3D82" w:rsidRPr="00FA5729" w:rsidDel="00C327EE">
          <w:rPr>
            <w:rFonts w:ascii="Cambria" w:hAnsi="Cambria"/>
          </w:rPr>
          <w:delText>Interestingly</w:delText>
        </w:r>
      </w:del>
      <w:ins w:id="195" w:author="Micah Freedman" w:date="2018-08-23T11:17:00Z">
        <w:r w:rsidR="00C327EE">
          <w:rPr>
            <w:rFonts w:ascii="Cambria" w:hAnsi="Cambria"/>
          </w:rPr>
          <w:t xml:space="preserve"> B</w:t>
        </w:r>
      </w:ins>
      <w:del w:id="196" w:author="Micah Freedman" w:date="2018-08-23T11:17:00Z">
        <w:r w:rsidR="002A3D82" w:rsidRPr="00FA5729" w:rsidDel="00C327EE">
          <w:rPr>
            <w:rFonts w:ascii="Cambria" w:hAnsi="Cambria"/>
          </w:rPr>
          <w:delText>, b</w:delText>
        </w:r>
      </w:del>
      <w:r w:rsidR="002A3D82" w:rsidRPr="00FA5729">
        <w:rPr>
          <w:rFonts w:ascii="Cambria" w:hAnsi="Cambria"/>
        </w:rPr>
        <w:t xml:space="preserve">utterflies also become </w:t>
      </w:r>
      <w:del w:id="197" w:author="Micah Freedman" w:date="2018-08-23T11:21:00Z">
        <w:r w:rsidR="002A3D82" w:rsidRPr="00FA5729" w:rsidDel="00E715F5">
          <w:rPr>
            <w:rFonts w:ascii="Cambria" w:hAnsi="Cambria"/>
          </w:rPr>
          <w:delText xml:space="preserve">significantly </w:delText>
        </w:r>
      </w:del>
      <w:r w:rsidR="002A3D82" w:rsidRPr="00FA5729">
        <w:rPr>
          <w:rFonts w:ascii="Cambria" w:hAnsi="Cambria"/>
        </w:rPr>
        <w:t>larger through time</w:t>
      </w:r>
      <w:r w:rsidR="00427DE7">
        <w:rPr>
          <w:rFonts w:ascii="Cambria" w:hAnsi="Cambria"/>
        </w:rPr>
        <w:t xml:space="preserve"> (t = 2.</w:t>
      </w:r>
      <w:ins w:id="198" w:author="Micah Freedman" w:date="2018-08-23T11:17:00Z">
        <w:r w:rsidR="00C327EE">
          <w:rPr>
            <w:rFonts w:ascii="Cambria" w:hAnsi="Cambria"/>
          </w:rPr>
          <w:t>23</w:t>
        </w:r>
      </w:ins>
      <w:r w:rsidR="00BD5F4A">
        <w:rPr>
          <w:rFonts w:ascii="Cambria" w:hAnsi="Cambria"/>
        </w:rPr>
        <w:t>, p = 0.02</w:t>
      </w:r>
      <w:ins w:id="199" w:author="Micah Freedman" w:date="2018-08-23T11:17:00Z">
        <w:r w:rsidR="00C327EE">
          <w:rPr>
            <w:rFonts w:ascii="Cambria" w:hAnsi="Cambria"/>
          </w:rPr>
          <w:t>6</w:t>
        </w:r>
      </w:ins>
      <w:r w:rsidR="00BD5F4A">
        <w:rPr>
          <w:rFonts w:ascii="Cambria" w:hAnsi="Cambria"/>
        </w:rPr>
        <w:t>)</w:t>
      </w:r>
      <w:r w:rsidR="002A3D82" w:rsidRPr="00FA5729">
        <w:rPr>
          <w:rFonts w:ascii="Cambria" w:hAnsi="Cambria"/>
        </w:rPr>
        <w:t xml:space="preserve">, with wing area increasing by approximately </w:t>
      </w:r>
      <w:ins w:id="200" w:author="Micah Freedman" w:date="2018-08-23T11:19:00Z">
        <w:r w:rsidR="00C327EE">
          <w:rPr>
            <w:rFonts w:ascii="Cambria" w:hAnsi="Cambria"/>
          </w:rPr>
          <w:t>4</w:t>
        </w:r>
      </w:ins>
      <w:r w:rsidR="003A5700" w:rsidRPr="00FA5729">
        <w:rPr>
          <w:rFonts w:ascii="Cambria" w:hAnsi="Cambria"/>
        </w:rPr>
        <w:t>.</w:t>
      </w:r>
      <w:ins w:id="201" w:author="Micah Freedman" w:date="2018-08-23T11:19:00Z">
        <w:r w:rsidR="00C327EE">
          <w:rPr>
            <w:rFonts w:ascii="Cambria" w:hAnsi="Cambria"/>
          </w:rPr>
          <w:t>9</w:t>
        </w:r>
      </w:ins>
      <w:r w:rsidR="003A5700" w:rsidRPr="00FA5729">
        <w:rPr>
          <w:rFonts w:ascii="Cambria" w:hAnsi="Cambria"/>
        </w:rPr>
        <w:t xml:space="preserve">% (an absolute difference of </w:t>
      </w:r>
      <w:ins w:id="202" w:author="Micah Freedman" w:date="2018-08-23T11:19:00Z">
        <w:r w:rsidR="00C327EE">
          <w:rPr>
            <w:rFonts w:ascii="Cambria" w:hAnsi="Cambria"/>
          </w:rPr>
          <w:t>43.5</w:t>
        </w:r>
      </w:ins>
      <w:r w:rsidR="003A5700" w:rsidRPr="00FA5729">
        <w:rPr>
          <w:rFonts w:ascii="Cambria" w:hAnsi="Cambria"/>
        </w:rPr>
        <w:t xml:space="preserve"> </w:t>
      </w:r>
      <w:r w:rsidR="003A5700" w:rsidRPr="00FA5729">
        <w:rPr>
          <w:rFonts w:ascii="Cambria" w:eastAsia="ＭＳ ゴシック" w:hAnsi="Cambria"/>
          <w:color w:val="000000"/>
        </w:rPr>
        <w:t xml:space="preserve">± </w:t>
      </w:r>
      <w:ins w:id="203" w:author="Micah Freedman" w:date="2018-08-23T11:20:00Z">
        <w:r w:rsidR="00E715F5">
          <w:rPr>
            <w:rFonts w:ascii="Cambria" w:eastAsia="ＭＳ ゴシック" w:hAnsi="Cambria"/>
            <w:color w:val="000000"/>
          </w:rPr>
          <w:t xml:space="preserve">19.5 </w:t>
        </w:r>
        <w:r w:rsidR="00E715F5">
          <w:rPr>
            <w:rFonts w:ascii="Cambria" w:hAnsi="Cambria"/>
          </w:rPr>
          <w:t>m</w:t>
        </w:r>
      </w:ins>
      <w:r w:rsidR="003A5700" w:rsidRPr="00FA5729">
        <w:rPr>
          <w:rFonts w:ascii="Cambria" w:hAnsi="Cambria"/>
        </w:rPr>
        <w:t>m</w:t>
      </w:r>
      <w:r w:rsidR="003A5700" w:rsidRPr="00FA5729">
        <w:rPr>
          <w:rFonts w:ascii="Cambria" w:hAnsi="Cambria"/>
          <w:vertAlign w:val="superscript"/>
        </w:rPr>
        <w:t>2</w:t>
      </w:r>
      <w:r w:rsidR="003A5700" w:rsidRPr="00FA5729">
        <w:rPr>
          <w:rFonts w:ascii="Cambria" w:hAnsi="Cambria"/>
        </w:rPr>
        <w:t xml:space="preserve">) </w:t>
      </w:r>
      <w:r w:rsidR="007A00D3">
        <w:rPr>
          <w:rFonts w:ascii="Cambria" w:hAnsi="Cambria"/>
        </w:rPr>
        <w:t xml:space="preserve">between 1878-2017 (Figure </w:t>
      </w:r>
      <w:ins w:id="204" w:author="Micah Freedman" w:date="2018-08-24T11:50:00Z">
        <w:r w:rsidR="00DE311C">
          <w:rPr>
            <w:rFonts w:ascii="Cambria" w:hAnsi="Cambria"/>
          </w:rPr>
          <w:t>5</w:t>
        </w:r>
      </w:ins>
      <w:del w:id="205" w:author="Micah Freedman" w:date="2018-08-24T11:50:00Z">
        <w:r w:rsidR="007A00D3" w:rsidDel="00DE311C">
          <w:rPr>
            <w:rFonts w:ascii="Cambria" w:hAnsi="Cambria"/>
          </w:rPr>
          <w:delText>4</w:delText>
        </w:r>
      </w:del>
      <w:r w:rsidR="002A3D82" w:rsidRPr="00FA5729">
        <w:rPr>
          <w:rFonts w:ascii="Cambria" w:hAnsi="Cambria"/>
        </w:rPr>
        <w:t xml:space="preserve">a). </w:t>
      </w:r>
    </w:p>
    <w:p w14:paraId="6F3B277C" w14:textId="5ABBA1A0" w:rsidR="002A3D82" w:rsidRPr="00FA5729" w:rsidRDefault="002A3D82" w:rsidP="009E3E0F">
      <w:pPr>
        <w:spacing w:line="480" w:lineRule="auto"/>
        <w:jc w:val="both"/>
        <w:rPr>
          <w:rFonts w:ascii="Cambria" w:hAnsi="Cambria"/>
        </w:rPr>
      </w:pPr>
      <w:r w:rsidRPr="00FA5729">
        <w:rPr>
          <w:rFonts w:ascii="Cambria" w:hAnsi="Cambria"/>
        </w:rPr>
        <w:tab/>
        <w:t xml:space="preserve">In contrast to wing area, the only significant predictor for wing </w:t>
      </w:r>
      <w:del w:id="206" w:author="Micah Freedman" w:date="2018-08-23T11:21:00Z">
        <w:r w:rsidRPr="00FA5729" w:rsidDel="00E715F5">
          <w:rPr>
            <w:rFonts w:ascii="Cambria" w:hAnsi="Cambria"/>
          </w:rPr>
          <w:delText xml:space="preserve">roundness </w:delText>
        </w:r>
      </w:del>
      <w:ins w:id="207" w:author="Micah Freedman" w:date="2018-08-23T11:21:00Z">
        <w:r w:rsidR="00E715F5">
          <w:rPr>
            <w:rFonts w:ascii="Cambria" w:hAnsi="Cambria"/>
          </w:rPr>
          <w:t>elongation</w:t>
        </w:r>
        <w:r w:rsidR="00E715F5" w:rsidRPr="00FA5729">
          <w:rPr>
            <w:rFonts w:ascii="Cambria" w:hAnsi="Cambria"/>
          </w:rPr>
          <w:t xml:space="preserve"> </w:t>
        </w:r>
      </w:ins>
      <w:r w:rsidRPr="00FA5729">
        <w:rPr>
          <w:rFonts w:ascii="Cambria" w:hAnsi="Cambria"/>
        </w:rPr>
        <w:t xml:space="preserve">was latitude, with butterflies collected at higher latitudes having significantly </w:t>
      </w:r>
      <w:del w:id="208" w:author="Micah Freedman" w:date="2018-08-23T11:21:00Z">
        <w:r w:rsidRPr="00FA5729" w:rsidDel="00E715F5">
          <w:rPr>
            <w:rFonts w:ascii="Cambria" w:hAnsi="Cambria"/>
          </w:rPr>
          <w:delText>less round</w:delText>
        </w:r>
      </w:del>
      <w:ins w:id="209" w:author="Micah Freedman" w:date="2018-08-23T11:21:00Z">
        <w:r w:rsidR="00E715F5">
          <w:rPr>
            <w:rFonts w:ascii="Cambria" w:hAnsi="Cambria"/>
          </w:rPr>
          <w:t>more elongated</w:t>
        </w:r>
      </w:ins>
      <w:r w:rsidRPr="00FA5729">
        <w:rPr>
          <w:rFonts w:ascii="Cambria" w:hAnsi="Cambria"/>
        </w:rPr>
        <w:t xml:space="preserve"> wings (</w:t>
      </w:r>
      <w:r w:rsidR="00DE4340">
        <w:rPr>
          <w:rFonts w:ascii="Cambria" w:hAnsi="Cambria"/>
        </w:rPr>
        <w:t xml:space="preserve">t = </w:t>
      </w:r>
      <w:del w:id="210" w:author="Micah Freedman" w:date="2018-08-30T00:31:00Z">
        <w:r w:rsidR="00DE4340" w:rsidDel="003D4CB7">
          <w:rPr>
            <w:rFonts w:ascii="Cambria" w:hAnsi="Cambria"/>
          </w:rPr>
          <w:delText>3.30</w:delText>
        </w:r>
      </w:del>
      <w:ins w:id="211" w:author="Micah Freedman" w:date="2018-08-30T00:31:00Z">
        <w:r w:rsidR="003D4CB7">
          <w:rPr>
            <w:rFonts w:ascii="Cambria" w:hAnsi="Cambria"/>
          </w:rPr>
          <w:t>2.16</w:t>
        </w:r>
      </w:ins>
      <w:r w:rsidR="00DE4340">
        <w:rPr>
          <w:rFonts w:ascii="Cambria" w:hAnsi="Cambria"/>
        </w:rPr>
        <w:t xml:space="preserve">, p = </w:t>
      </w:r>
      <w:del w:id="212" w:author="Micah Freedman" w:date="2018-08-30T00:31:00Z">
        <w:r w:rsidR="001E1AAA" w:rsidDel="003D4CB7">
          <w:rPr>
            <w:rFonts w:ascii="Cambria" w:hAnsi="Cambria"/>
          </w:rPr>
          <w:delText>&lt;0.001</w:delText>
        </w:r>
      </w:del>
      <w:ins w:id="213" w:author="Micah Freedman" w:date="2018-08-30T00:31:00Z">
        <w:r w:rsidR="003D4CB7">
          <w:rPr>
            <w:rFonts w:ascii="Cambria" w:hAnsi="Cambria"/>
          </w:rPr>
          <w:t>0.035</w:t>
        </w:r>
      </w:ins>
      <w:r w:rsidRPr="00FA5729">
        <w:rPr>
          <w:rFonts w:ascii="Cambria" w:hAnsi="Cambria"/>
        </w:rPr>
        <w:t>)</w:t>
      </w:r>
      <w:r w:rsidR="00881C98">
        <w:rPr>
          <w:rFonts w:ascii="Cambria" w:hAnsi="Cambria"/>
        </w:rPr>
        <w:t xml:space="preserve"> (Table 2)</w:t>
      </w:r>
      <w:r w:rsidRPr="00FA5729">
        <w:rPr>
          <w:rFonts w:ascii="Cambria" w:hAnsi="Cambria"/>
        </w:rPr>
        <w:t xml:space="preserve">. </w:t>
      </w:r>
      <w:r w:rsidR="003A5700" w:rsidRPr="00FA5729">
        <w:rPr>
          <w:rFonts w:ascii="Cambria" w:hAnsi="Cambria"/>
        </w:rPr>
        <w:t xml:space="preserve">Sex was a marginally significant predictor of wing </w:t>
      </w:r>
      <w:del w:id="214" w:author="Micah Freedman" w:date="2018-08-23T11:21:00Z">
        <w:r w:rsidR="003A5700" w:rsidRPr="00FA5729" w:rsidDel="00E715F5">
          <w:rPr>
            <w:rFonts w:ascii="Cambria" w:hAnsi="Cambria"/>
          </w:rPr>
          <w:delText>roundness</w:delText>
        </w:r>
      </w:del>
      <w:ins w:id="215" w:author="Micah Freedman" w:date="2018-08-23T11:21:00Z">
        <w:r w:rsidR="00E715F5">
          <w:rPr>
            <w:rFonts w:ascii="Cambria" w:hAnsi="Cambria"/>
          </w:rPr>
          <w:t>elong</w:t>
        </w:r>
        <w:r w:rsidR="00E15CAD">
          <w:rPr>
            <w:rFonts w:ascii="Cambria" w:hAnsi="Cambria"/>
          </w:rPr>
          <w:t>ation</w:t>
        </w:r>
      </w:ins>
      <w:r w:rsidR="003A5700" w:rsidRPr="00FA5729">
        <w:rPr>
          <w:rFonts w:ascii="Cambria" w:hAnsi="Cambria"/>
        </w:rPr>
        <w:t xml:space="preserve">, such that males had slightly </w:t>
      </w:r>
      <w:del w:id="216" w:author="Micah Freedman" w:date="2018-08-23T11:21:00Z">
        <w:r w:rsidR="003A5700" w:rsidRPr="00FA5729" w:rsidDel="00E715F5">
          <w:rPr>
            <w:rFonts w:ascii="Cambria" w:hAnsi="Cambria"/>
          </w:rPr>
          <w:delText>less round</w:delText>
        </w:r>
      </w:del>
      <w:ins w:id="217" w:author="Micah Freedman" w:date="2018-08-23T11:21:00Z">
        <w:r w:rsidR="00E715F5">
          <w:rPr>
            <w:rFonts w:ascii="Cambria" w:hAnsi="Cambria"/>
          </w:rPr>
          <w:t>more elongated</w:t>
        </w:r>
      </w:ins>
      <w:r w:rsidR="003A5700" w:rsidRPr="00FA5729">
        <w:rPr>
          <w:rFonts w:ascii="Cambria" w:hAnsi="Cambria"/>
        </w:rPr>
        <w:t xml:space="preserve"> wings than females </w:t>
      </w:r>
      <w:r w:rsidR="00DE4340">
        <w:rPr>
          <w:rFonts w:ascii="Cambria" w:hAnsi="Cambria"/>
        </w:rPr>
        <w:t>(t = 1.</w:t>
      </w:r>
      <w:ins w:id="218" w:author="Micah Freedman" w:date="2018-08-30T00:33:00Z">
        <w:r w:rsidR="001B0EE7">
          <w:rPr>
            <w:rFonts w:ascii="Cambria" w:hAnsi="Cambria"/>
          </w:rPr>
          <w:t>92</w:t>
        </w:r>
      </w:ins>
      <w:del w:id="219" w:author="Micah Freedman" w:date="2018-08-30T00:33:00Z">
        <w:r w:rsidR="00DE4340" w:rsidDel="001B0EE7">
          <w:rPr>
            <w:rFonts w:ascii="Cambria" w:hAnsi="Cambria"/>
          </w:rPr>
          <w:delText>87</w:delText>
        </w:r>
      </w:del>
      <w:r w:rsidR="00DE4340">
        <w:rPr>
          <w:rFonts w:ascii="Cambria" w:hAnsi="Cambria"/>
        </w:rPr>
        <w:t>, p = 0.</w:t>
      </w:r>
      <w:del w:id="220" w:author="Micah Freedman" w:date="2018-08-30T00:33:00Z">
        <w:r w:rsidR="00DE4340" w:rsidDel="001B0EE7">
          <w:rPr>
            <w:rFonts w:ascii="Cambria" w:hAnsi="Cambria"/>
          </w:rPr>
          <w:delText>061</w:delText>
        </w:r>
      </w:del>
      <w:ins w:id="221" w:author="Micah Freedman" w:date="2018-08-30T00:33:00Z">
        <w:r w:rsidR="001B0EE7">
          <w:rPr>
            <w:rFonts w:ascii="Cambria" w:hAnsi="Cambria"/>
          </w:rPr>
          <w:t>055</w:t>
        </w:r>
      </w:ins>
      <w:r w:rsidR="0015430F" w:rsidRPr="00FA5729">
        <w:rPr>
          <w:rFonts w:ascii="Cambria" w:hAnsi="Cambria"/>
        </w:rPr>
        <w:t>).</w:t>
      </w:r>
      <w:r w:rsidR="00DE4340">
        <w:rPr>
          <w:rFonts w:ascii="Cambria" w:hAnsi="Cambria"/>
        </w:rPr>
        <w:t xml:space="preserve"> </w:t>
      </w:r>
      <w:del w:id="222" w:author="Micah Freedman" w:date="2018-08-30T00:34:00Z">
        <w:r w:rsidR="00DE4340" w:rsidDel="001B0EE7">
          <w:rPr>
            <w:rFonts w:ascii="Cambria" w:hAnsi="Cambria"/>
          </w:rPr>
          <w:delText xml:space="preserve">Overwintering butterflies were somewhat </w:delText>
        </w:r>
      </w:del>
      <w:del w:id="223" w:author="Micah Freedman" w:date="2018-08-23T11:21:00Z">
        <w:r w:rsidR="00DE4340" w:rsidDel="00E715F5">
          <w:rPr>
            <w:rFonts w:ascii="Cambria" w:hAnsi="Cambria"/>
          </w:rPr>
          <w:delText>less round</w:delText>
        </w:r>
      </w:del>
      <w:del w:id="224" w:author="Micah Freedman" w:date="2018-08-30T00:34:00Z">
        <w:r w:rsidR="00DE4340" w:rsidDel="001B0EE7">
          <w:rPr>
            <w:rFonts w:ascii="Cambria" w:hAnsi="Cambria"/>
          </w:rPr>
          <w:delText xml:space="preserve"> than non-overwintering butterflies (t = 1.85, p = 0.</w:delText>
        </w:r>
        <w:r w:rsidR="001E1AAA" w:rsidDel="001B0EE7">
          <w:rPr>
            <w:rFonts w:ascii="Cambria" w:hAnsi="Cambria"/>
          </w:rPr>
          <w:delText>095</w:delText>
        </w:r>
        <w:r w:rsidR="00DE4340" w:rsidDel="001B0EE7">
          <w:rPr>
            <w:rFonts w:ascii="Cambria" w:hAnsi="Cambria"/>
          </w:rPr>
          <w:delText xml:space="preserve">), and </w:delText>
        </w:r>
      </w:del>
      <w:ins w:id="225" w:author="Micah Freedman" w:date="2018-08-30T00:34:00Z">
        <w:r w:rsidR="001B0EE7">
          <w:rPr>
            <w:rFonts w:ascii="Cambria" w:hAnsi="Cambria"/>
          </w:rPr>
          <w:t>B</w:t>
        </w:r>
      </w:ins>
      <w:del w:id="226" w:author="Micah Freedman" w:date="2018-08-30T00:34:00Z">
        <w:r w:rsidR="00DE4340" w:rsidDel="001B0EE7">
          <w:rPr>
            <w:rFonts w:ascii="Cambria" w:hAnsi="Cambria"/>
          </w:rPr>
          <w:delText>b</w:delText>
        </w:r>
      </w:del>
      <w:r w:rsidR="00DE4340">
        <w:rPr>
          <w:rFonts w:ascii="Cambria" w:hAnsi="Cambria"/>
        </w:rPr>
        <w:t xml:space="preserve">utterflies collected during shorter daylengths had slightly </w:t>
      </w:r>
      <w:del w:id="227" w:author="Micah Freedman" w:date="2018-08-23T11:21:00Z">
        <w:r w:rsidR="00DE4340" w:rsidDel="00E715F5">
          <w:rPr>
            <w:rFonts w:ascii="Cambria" w:hAnsi="Cambria"/>
          </w:rPr>
          <w:delText>less round</w:delText>
        </w:r>
      </w:del>
      <w:ins w:id="228" w:author="Micah Freedman" w:date="2018-08-23T11:21:00Z">
        <w:r w:rsidR="00E715F5">
          <w:rPr>
            <w:rFonts w:ascii="Cambria" w:hAnsi="Cambria"/>
          </w:rPr>
          <w:t>more elongated</w:t>
        </w:r>
      </w:ins>
      <w:r w:rsidR="00DE4340">
        <w:rPr>
          <w:rFonts w:ascii="Cambria" w:hAnsi="Cambria"/>
        </w:rPr>
        <w:t xml:space="preserve"> wings (t = 1.8</w:t>
      </w:r>
      <w:ins w:id="229" w:author="Micah Freedman" w:date="2018-08-30T00:34:00Z">
        <w:r w:rsidR="001B0EE7">
          <w:rPr>
            <w:rFonts w:ascii="Cambria" w:hAnsi="Cambria"/>
          </w:rPr>
          <w:t>6</w:t>
        </w:r>
      </w:ins>
      <w:del w:id="230" w:author="Micah Freedman" w:date="2018-08-30T00:34:00Z">
        <w:r w:rsidR="00DE4340" w:rsidDel="001B0EE7">
          <w:rPr>
            <w:rFonts w:ascii="Cambria" w:hAnsi="Cambria"/>
          </w:rPr>
          <w:delText>0</w:delText>
        </w:r>
      </w:del>
      <w:r w:rsidR="00DE4340">
        <w:rPr>
          <w:rFonts w:ascii="Cambria" w:hAnsi="Cambria"/>
        </w:rPr>
        <w:t>, p = 0.0</w:t>
      </w:r>
      <w:ins w:id="231" w:author="Micah Freedman" w:date="2018-08-30T00:34:00Z">
        <w:r w:rsidR="001B0EE7">
          <w:rPr>
            <w:rFonts w:ascii="Cambria" w:hAnsi="Cambria"/>
          </w:rPr>
          <w:t>63</w:t>
        </w:r>
      </w:ins>
      <w:del w:id="232" w:author="Micah Freedman" w:date="2018-08-30T00:34:00Z">
        <w:r w:rsidR="00DE4340" w:rsidDel="001B0EE7">
          <w:rPr>
            <w:rFonts w:ascii="Cambria" w:hAnsi="Cambria"/>
          </w:rPr>
          <w:delText>72</w:delText>
        </w:r>
      </w:del>
      <w:r w:rsidR="00DE4340">
        <w:rPr>
          <w:rFonts w:ascii="Cambria" w:hAnsi="Cambria"/>
        </w:rPr>
        <w:t>) (Table 2).</w:t>
      </w:r>
    </w:p>
    <w:p w14:paraId="4B66B216" w14:textId="15DACF75" w:rsidR="002A3D82" w:rsidRPr="00FA5729" w:rsidRDefault="002A3D82" w:rsidP="009E3E0F">
      <w:pPr>
        <w:spacing w:line="480" w:lineRule="auto"/>
        <w:jc w:val="both"/>
        <w:rPr>
          <w:rFonts w:ascii="Cambria" w:hAnsi="Cambria"/>
        </w:rPr>
      </w:pPr>
      <w:r w:rsidRPr="00FA5729">
        <w:rPr>
          <w:rFonts w:ascii="Cambria" w:hAnsi="Cambria"/>
        </w:rPr>
        <w:tab/>
        <w:t xml:space="preserve">When we reanalyzed the </w:t>
      </w:r>
      <w:r w:rsidR="0015430F" w:rsidRPr="00FA5729">
        <w:rPr>
          <w:rFonts w:ascii="Cambria" w:hAnsi="Cambria"/>
        </w:rPr>
        <w:t xml:space="preserve">data in </w:t>
      </w:r>
      <w:r w:rsidRPr="00FA5729">
        <w:rPr>
          <w:rFonts w:ascii="Cambria" w:hAnsi="Cambria"/>
        </w:rPr>
        <w:t>Flockhart</w:t>
      </w:r>
      <w:r w:rsidR="0015430F" w:rsidRPr="00FA5729">
        <w:rPr>
          <w:rFonts w:ascii="Cambria" w:hAnsi="Cambria"/>
        </w:rPr>
        <w:t xml:space="preserve"> </w:t>
      </w:r>
      <w:r w:rsidR="0015430F" w:rsidRPr="00FA5729">
        <w:rPr>
          <w:rFonts w:ascii="Cambria" w:hAnsi="Cambria"/>
          <w:i/>
        </w:rPr>
        <w:t xml:space="preserve">et al. </w:t>
      </w:r>
      <w:r w:rsidR="0015430F" w:rsidRPr="00FA5729">
        <w:rPr>
          <w:rFonts w:ascii="Cambria" w:hAnsi="Cambria"/>
        </w:rPr>
        <w:t>(2017</w:t>
      </w:r>
      <w:r w:rsidR="000F37DC">
        <w:rPr>
          <w:rFonts w:ascii="Cambria" w:hAnsi="Cambria"/>
        </w:rPr>
        <w:t>) [17]</w:t>
      </w:r>
      <w:r w:rsidRPr="00FA5729">
        <w:rPr>
          <w:rFonts w:ascii="Cambria" w:hAnsi="Cambria"/>
        </w:rPr>
        <w:t>, we found a</w:t>
      </w:r>
      <w:ins w:id="233" w:author="Micah Freedman" w:date="2018-08-23T11:22:00Z">
        <w:r w:rsidR="00E715F5">
          <w:rPr>
            <w:rFonts w:ascii="Cambria" w:hAnsi="Cambria"/>
          </w:rPr>
          <w:t xml:space="preserve">n </w:t>
        </w:r>
      </w:ins>
      <w:del w:id="234" w:author="Micah Freedman" w:date="2018-08-23T11:22:00Z">
        <w:r w:rsidRPr="00FA5729" w:rsidDel="00E715F5">
          <w:rPr>
            <w:rFonts w:ascii="Cambria" w:hAnsi="Cambria"/>
          </w:rPr>
          <w:delText xml:space="preserve"> significant </w:delText>
        </w:r>
      </w:del>
      <w:r w:rsidRPr="00FA5729">
        <w:rPr>
          <w:rFonts w:ascii="Cambria" w:hAnsi="Cambria"/>
        </w:rPr>
        <w:t xml:space="preserve">increase </w:t>
      </w:r>
      <w:del w:id="235" w:author="Micah Freedman" w:date="2018-08-24T10:54:00Z">
        <w:r w:rsidRPr="00FA5729" w:rsidDel="00CD2B35">
          <w:rPr>
            <w:rFonts w:ascii="Cambria" w:hAnsi="Cambria"/>
          </w:rPr>
          <w:delText>through time</w:delText>
        </w:r>
      </w:del>
      <w:ins w:id="236" w:author="Micah Freedman" w:date="2018-08-24T10:50:00Z">
        <w:r w:rsidR="00E15CAD">
          <w:rPr>
            <w:rFonts w:ascii="Cambria" w:hAnsi="Cambria"/>
          </w:rPr>
          <w:t xml:space="preserve">of </w:t>
        </w:r>
      </w:ins>
      <w:ins w:id="237" w:author="Micah Freedman" w:date="2018-08-24T10:53:00Z">
        <w:r w:rsidR="00CD2B35">
          <w:rPr>
            <w:rFonts w:ascii="Cambria" w:hAnsi="Cambria"/>
          </w:rPr>
          <w:t>1.9%</w:t>
        </w:r>
      </w:ins>
      <w:r w:rsidRPr="00FA5729">
        <w:rPr>
          <w:rFonts w:ascii="Cambria" w:hAnsi="Cambria"/>
        </w:rPr>
        <w:t xml:space="preserve"> for </w:t>
      </w:r>
      <w:del w:id="238" w:author="Micah Freedman" w:date="2018-08-24T10:53:00Z">
        <w:r w:rsidRPr="00FA5729" w:rsidDel="00CD2B35">
          <w:rPr>
            <w:rFonts w:ascii="Cambria" w:hAnsi="Cambria"/>
          </w:rPr>
          <w:delText xml:space="preserve">both </w:delText>
        </w:r>
      </w:del>
      <w:r w:rsidRPr="00FA5729">
        <w:rPr>
          <w:rFonts w:ascii="Cambria" w:hAnsi="Cambria"/>
        </w:rPr>
        <w:t>wing area</w:t>
      </w:r>
      <w:ins w:id="239" w:author="Micah Freedman" w:date="2018-08-24T10:54:00Z">
        <w:r w:rsidR="00CD2B35">
          <w:rPr>
            <w:rFonts w:ascii="Cambria" w:hAnsi="Cambria"/>
          </w:rPr>
          <w:t xml:space="preserve"> between 1974-2014</w:t>
        </w:r>
      </w:ins>
      <w:r w:rsidR="00DE4340">
        <w:rPr>
          <w:rFonts w:ascii="Cambria" w:hAnsi="Cambria"/>
        </w:rPr>
        <w:t xml:space="preserve"> (t = 2.06</w:t>
      </w:r>
      <w:r w:rsidR="00475ACB">
        <w:rPr>
          <w:rFonts w:ascii="Cambria" w:hAnsi="Cambria"/>
        </w:rPr>
        <w:t>, p = 0.040</w:t>
      </w:r>
      <w:r w:rsidR="0015430F" w:rsidRPr="00FA5729">
        <w:rPr>
          <w:rFonts w:ascii="Cambria" w:hAnsi="Cambria"/>
        </w:rPr>
        <w:t>)</w:t>
      </w:r>
      <w:r w:rsidRPr="00FA5729">
        <w:rPr>
          <w:rFonts w:ascii="Cambria" w:hAnsi="Cambria"/>
        </w:rPr>
        <w:t xml:space="preserve"> and </w:t>
      </w:r>
      <w:ins w:id="240" w:author="Micah Freedman" w:date="2018-08-24T10:54:00Z">
        <w:r w:rsidR="00CD2B35">
          <w:rPr>
            <w:rFonts w:ascii="Cambria" w:hAnsi="Cambria"/>
          </w:rPr>
          <w:t xml:space="preserve">1.4% for </w:t>
        </w:r>
      </w:ins>
      <w:r w:rsidRPr="00FA5729">
        <w:rPr>
          <w:rFonts w:ascii="Cambria" w:hAnsi="Cambria"/>
        </w:rPr>
        <w:t>wing length</w:t>
      </w:r>
      <w:r w:rsidR="00DE4340">
        <w:rPr>
          <w:rFonts w:ascii="Cambria" w:hAnsi="Cambria"/>
        </w:rPr>
        <w:t xml:space="preserve"> (t = 2.74</w:t>
      </w:r>
      <w:r w:rsidR="00475ACB">
        <w:rPr>
          <w:rFonts w:ascii="Cambria" w:hAnsi="Cambria"/>
        </w:rPr>
        <w:t>, p = 0.006</w:t>
      </w:r>
      <w:r w:rsidR="0015430F" w:rsidRPr="00FA5729">
        <w:rPr>
          <w:rFonts w:ascii="Cambria" w:hAnsi="Cambria"/>
        </w:rPr>
        <w:t>)</w:t>
      </w:r>
      <w:r w:rsidR="003A7C22">
        <w:rPr>
          <w:rFonts w:ascii="Cambria" w:hAnsi="Cambria"/>
        </w:rPr>
        <w:t xml:space="preserve"> </w:t>
      </w:r>
      <w:r w:rsidR="003A7C22" w:rsidRPr="00FA5729">
        <w:rPr>
          <w:rFonts w:ascii="Cambria" w:hAnsi="Cambria"/>
        </w:rPr>
        <w:t>(Figure</w:t>
      </w:r>
      <w:r w:rsidR="003A7C22">
        <w:rPr>
          <w:rFonts w:ascii="Cambria" w:hAnsi="Cambria"/>
        </w:rPr>
        <w:t xml:space="preserve"> </w:t>
      </w:r>
      <w:ins w:id="241" w:author="Micah Freedman" w:date="2018-08-24T11:50:00Z">
        <w:r w:rsidR="00DE311C">
          <w:rPr>
            <w:rFonts w:ascii="Cambria" w:hAnsi="Cambria"/>
          </w:rPr>
          <w:t>5</w:t>
        </w:r>
      </w:ins>
      <w:del w:id="242" w:author="Micah Freedman" w:date="2018-08-24T11:50:00Z">
        <w:r w:rsidR="003A7C22" w:rsidDel="00DE311C">
          <w:rPr>
            <w:rFonts w:ascii="Cambria" w:hAnsi="Cambria"/>
          </w:rPr>
          <w:delText>4</w:delText>
        </w:r>
      </w:del>
      <w:r w:rsidR="003A7C22" w:rsidRPr="00FA5729">
        <w:rPr>
          <w:rFonts w:ascii="Cambria" w:hAnsi="Cambria"/>
        </w:rPr>
        <w:t>b)</w:t>
      </w:r>
      <w:r w:rsidRPr="00FA5729">
        <w:rPr>
          <w:rFonts w:ascii="Cambria" w:hAnsi="Cambria"/>
        </w:rPr>
        <w:t xml:space="preserve">, even after accounting for inferred migration distance. We found the same pattern when we restricted our </w:t>
      </w:r>
      <w:ins w:id="243" w:author="Micah Freedman" w:date="2018-08-24T10:58:00Z">
        <w:r w:rsidR="00CD2B35">
          <w:rPr>
            <w:rFonts w:ascii="Cambria" w:hAnsi="Cambria"/>
          </w:rPr>
          <w:t xml:space="preserve">main </w:t>
        </w:r>
      </w:ins>
      <w:r w:rsidRPr="00FA5729">
        <w:rPr>
          <w:rFonts w:ascii="Cambria" w:hAnsi="Cambria"/>
        </w:rPr>
        <w:t>dataset to the same time period and included only non-overwintering butterflies, with a</w:t>
      </w:r>
      <w:ins w:id="244" w:author="Micah Freedman" w:date="2018-08-23T11:22:00Z">
        <w:r w:rsidR="00CD2B35">
          <w:rPr>
            <w:rFonts w:ascii="Cambria" w:hAnsi="Cambria"/>
          </w:rPr>
          <w:t xml:space="preserve"> 5.5%</w:t>
        </w:r>
        <w:r w:rsidR="00E715F5">
          <w:rPr>
            <w:rFonts w:ascii="Cambria" w:hAnsi="Cambria"/>
          </w:rPr>
          <w:t xml:space="preserve"> </w:t>
        </w:r>
      </w:ins>
      <w:del w:id="245" w:author="Micah Freedman" w:date="2018-08-23T11:22:00Z">
        <w:r w:rsidRPr="00FA5729" w:rsidDel="00E715F5">
          <w:rPr>
            <w:rFonts w:ascii="Cambria" w:hAnsi="Cambria"/>
          </w:rPr>
          <w:delText xml:space="preserve"> significant </w:delText>
        </w:r>
      </w:del>
      <w:r w:rsidRPr="00FA5729">
        <w:rPr>
          <w:rFonts w:ascii="Cambria" w:hAnsi="Cambria"/>
        </w:rPr>
        <w:t xml:space="preserve">increase through time </w:t>
      </w:r>
      <w:r w:rsidR="00DE4340">
        <w:rPr>
          <w:rFonts w:ascii="Cambria" w:hAnsi="Cambria"/>
        </w:rPr>
        <w:t>for wing area</w:t>
      </w:r>
      <w:ins w:id="246" w:author="Micah Freedman" w:date="2018-08-24T10:59:00Z">
        <w:r w:rsidR="00CD2B35">
          <w:rPr>
            <w:rFonts w:ascii="Cambria" w:hAnsi="Cambria"/>
          </w:rPr>
          <w:t xml:space="preserve"> between 1974-2014</w:t>
        </w:r>
      </w:ins>
      <w:r w:rsidR="00DE4340">
        <w:rPr>
          <w:rFonts w:ascii="Cambria" w:hAnsi="Cambria"/>
        </w:rPr>
        <w:t xml:space="preserve"> (t = 2.26, p  = 0.026) and </w:t>
      </w:r>
      <w:ins w:id="247" w:author="Micah Freedman" w:date="2018-08-24T10:58:00Z">
        <w:r w:rsidR="00CD2B35">
          <w:rPr>
            <w:rFonts w:ascii="Cambria" w:hAnsi="Cambria"/>
          </w:rPr>
          <w:t xml:space="preserve">a </w:t>
        </w:r>
      </w:ins>
      <w:ins w:id="248" w:author="Micah Freedman" w:date="2018-08-24T10:56:00Z">
        <w:r w:rsidR="00CD2B35">
          <w:rPr>
            <w:rFonts w:ascii="Cambria" w:hAnsi="Cambria"/>
          </w:rPr>
          <w:t>2.9%</w:t>
        </w:r>
      </w:ins>
      <w:ins w:id="249" w:author="Micah Freedman" w:date="2018-08-24T10:58:00Z">
        <w:r w:rsidR="00CD2B35">
          <w:rPr>
            <w:rFonts w:ascii="Cambria" w:hAnsi="Cambria"/>
          </w:rPr>
          <w:t xml:space="preserve"> increase</w:t>
        </w:r>
      </w:ins>
      <w:ins w:id="250" w:author="Micah Freedman" w:date="2018-08-24T10:56:00Z">
        <w:r w:rsidR="00CD2B35">
          <w:rPr>
            <w:rFonts w:ascii="Cambria" w:hAnsi="Cambria"/>
          </w:rPr>
          <w:t xml:space="preserve"> for </w:t>
        </w:r>
      </w:ins>
      <w:r w:rsidR="00DE4340">
        <w:rPr>
          <w:rFonts w:ascii="Cambria" w:hAnsi="Cambria"/>
        </w:rPr>
        <w:t>wing length (t = 2.18, p = 0.032</w:t>
      </w:r>
      <w:r w:rsidR="0015430F" w:rsidRPr="00FA5729">
        <w:rPr>
          <w:rFonts w:ascii="Cambria" w:hAnsi="Cambria"/>
        </w:rPr>
        <w:t>) (</w:t>
      </w:r>
      <w:r w:rsidRPr="00FA5729">
        <w:rPr>
          <w:rFonts w:ascii="Cambria" w:hAnsi="Cambria"/>
        </w:rPr>
        <w:t>Figure</w:t>
      </w:r>
      <w:r w:rsidR="00881C98">
        <w:rPr>
          <w:rFonts w:ascii="Cambria" w:hAnsi="Cambria"/>
        </w:rPr>
        <w:t xml:space="preserve"> </w:t>
      </w:r>
      <w:ins w:id="251" w:author="Micah Freedman" w:date="2018-08-24T11:50:00Z">
        <w:r w:rsidR="00DE311C">
          <w:rPr>
            <w:rFonts w:ascii="Cambria" w:hAnsi="Cambria"/>
          </w:rPr>
          <w:t>5</w:t>
        </w:r>
      </w:ins>
      <w:del w:id="252" w:author="Micah Freedman" w:date="2018-08-24T11:50:00Z">
        <w:r w:rsidR="00A44627" w:rsidDel="00DE311C">
          <w:rPr>
            <w:rFonts w:ascii="Cambria" w:hAnsi="Cambria"/>
          </w:rPr>
          <w:delText>4</w:delText>
        </w:r>
      </w:del>
      <w:r w:rsidR="00A44627">
        <w:rPr>
          <w:rFonts w:ascii="Cambria" w:hAnsi="Cambria"/>
        </w:rPr>
        <w:t>c</w:t>
      </w:r>
      <w:r w:rsidRPr="00FA5729">
        <w:rPr>
          <w:rFonts w:ascii="Cambria" w:hAnsi="Cambria"/>
        </w:rPr>
        <w:t xml:space="preserve">). </w:t>
      </w:r>
    </w:p>
    <w:p w14:paraId="3DCAE184" w14:textId="0F630E73" w:rsidR="00BB326F" w:rsidRPr="00FA5729" w:rsidRDefault="00F012DD" w:rsidP="009E3E0F">
      <w:pPr>
        <w:spacing w:line="480" w:lineRule="auto"/>
        <w:jc w:val="both"/>
        <w:rPr>
          <w:rFonts w:ascii="Cambria" w:hAnsi="Cambria"/>
        </w:rPr>
      </w:pPr>
      <w:r w:rsidRPr="00FA5729">
        <w:rPr>
          <w:rFonts w:ascii="Cambria" w:hAnsi="Cambria"/>
        </w:rPr>
        <w:tab/>
        <w:t xml:space="preserve">We found strong effects of </w:t>
      </w:r>
      <w:r w:rsidR="008218C3" w:rsidRPr="00FA5729">
        <w:rPr>
          <w:rFonts w:ascii="Cambria" w:hAnsi="Cambria"/>
        </w:rPr>
        <w:t xml:space="preserve">larval </w:t>
      </w:r>
      <w:r w:rsidRPr="00FA5729">
        <w:rPr>
          <w:rFonts w:ascii="Cambria" w:hAnsi="Cambria"/>
        </w:rPr>
        <w:t xml:space="preserve">host plant identity on adult wing </w:t>
      </w:r>
      <w:r w:rsidR="008218C3" w:rsidRPr="00FA5729">
        <w:rPr>
          <w:rFonts w:ascii="Cambria" w:hAnsi="Cambria"/>
        </w:rPr>
        <w:t>size (Table 3)</w:t>
      </w:r>
      <w:r w:rsidRPr="00FA5729">
        <w:rPr>
          <w:rFonts w:ascii="Cambria" w:hAnsi="Cambria"/>
        </w:rPr>
        <w:t xml:space="preserve">. Specifically, monarchs </w:t>
      </w:r>
      <w:r w:rsidR="00EF65E2">
        <w:rPr>
          <w:rFonts w:ascii="Cambria" w:hAnsi="Cambria"/>
        </w:rPr>
        <w:t>had the largest forewings</w:t>
      </w:r>
      <w:r w:rsidRPr="00FA5729">
        <w:rPr>
          <w:rFonts w:ascii="Cambria" w:hAnsi="Cambria"/>
        </w:rPr>
        <w:t xml:space="preserve"> on </w:t>
      </w:r>
      <w:r w:rsidRPr="00FA5729">
        <w:rPr>
          <w:rFonts w:ascii="Cambria" w:hAnsi="Cambria"/>
          <w:i/>
        </w:rPr>
        <w:t>Asclepias syriaca</w:t>
      </w:r>
      <w:r w:rsidRPr="00FA5729">
        <w:rPr>
          <w:rFonts w:ascii="Cambria" w:hAnsi="Cambria"/>
        </w:rPr>
        <w:t xml:space="preserve"> compared to other</w:t>
      </w:r>
      <w:r w:rsidR="005B58F0">
        <w:rPr>
          <w:rFonts w:ascii="Cambria" w:hAnsi="Cambria"/>
        </w:rPr>
        <w:t xml:space="preserve"> tested</w:t>
      </w:r>
      <w:r w:rsidRPr="00FA5729">
        <w:rPr>
          <w:rFonts w:ascii="Cambria" w:hAnsi="Cambria"/>
        </w:rPr>
        <w:t xml:space="preserve"> species, </w:t>
      </w:r>
      <w:del w:id="253" w:author="Micah Freedman" w:date="2018-08-30T09:50:00Z">
        <w:r w:rsidRPr="00FA5729" w:rsidDel="002D7933">
          <w:rPr>
            <w:rFonts w:ascii="Cambria" w:hAnsi="Cambria"/>
          </w:rPr>
          <w:delText xml:space="preserve">and </w:delText>
        </w:r>
      </w:del>
      <w:ins w:id="254" w:author="Micah Freedman" w:date="2018-08-30T09:50:00Z">
        <w:r w:rsidR="002D7933">
          <w:rPr>
            <w:rFonts w:ascii="Cambria" w:hAnsi="Cambria"/>
          </w:rPr>
          <w:t>with</w:t>
        </w:r>
        <w:r w:rsidR="002D7933" w:rsidRPr="00FA5729">
          <w:rPr>
            <w:rFonts w:ascii="Cambria" w:hAnsi="Cambria"/>
          </w:rPr>
          <w:t xml:space="preserve"> </w:t>
        </w:r>
      </w:ins>
      <w:r w:rsidR="00EF65E2">
        <w:rPr>
          <w:rFonts w:ascii="Cambria" w:hAnsi="Cambria"/>
        </w:rPr>
        <w:t>forewings</w:t>
      </w:r>
      <w:ins w:id="255" w:author="Micah Freedman" w:date="2018-08-30T09:58:00Z">
        <w:r w:rsidR="002D7933">
          <w:rPr>
            <w:rFonts w:ascii="Cambria" w:hAnsi="Cambria"/>
          </w:rPr>
          <w:t xml:space="preserve"> that were</w:t>
        </w:r>
      </w:ins>
      <w:r w:rsidR="00EF65E2">
        <w:rPr>
          <w:rFonts w:ascii="Cambria" w:hAnsi="Cambria"/>
        </w:rPr>
        <w:t xml:space="preserve"> </w:t>
      </w:r>
      <w:del w:id="256" w:author="Micah Freedman" w:date="2018-08-30T09:50:00Z">
        <w:r w:rsidRPr="00FA5729" w:rsidDel="002D7933">
          <w:rPr>
            <w:rFonts w:ascii="Cambria" w:hAnsi="Cambria"/>
          </w:rPr>
          <w:delText xml:space="preserve">were </w:delText>
        </w:r>
      </w:del>
      <w:ins w:id="257" w:author="Micah Freedman" w:date="2018-08-30T09:57:00Z">
        <w:r w:rsidR="002D7933">
          <w:rPr>
            <w:rFonts w:ascii="Cambria" w:hAnsi="Cambria"/>
          </w:rPr>
          <w:t xml:space="preserve">8.7% </w:t>
        </w:r>
      </w:ins>
      <w:del w:id="258" w:author="Micah Freedman" w:date="2018-08-30T09:50:00Z">
        <w:r w:rsidRPr="00FA5729" w:rsidDel="002D7933">
          <w:rPr>
            <w:rFonts w:ascii="Cambria" w:hAnsi="Cambria"/>
          </w:rPr>
          <w:delText xml:space="preserve">significantly </w:delText>
        </w:r>
      </w:del>
      <w:r w:rsidRPr="00FA5729">
        <w:rPr>
          <w:rFonts w:ascii="Cambria" w:hAnsi="Cambria"/>
        </w:rPr>
        <w:t>larger than</w:t>
      </w:r>
      <w:r w:rsidR="00EF65E2">
        <w:rPr>
          <w:rFonts w:ascii="Cambria" w:hAnsi="Cambria"/>
        </w:rPr>
        <w:t xml:space="preserve"> </w:t>
      </w:r>
      <w:del w:id="259" w:author="Micah Freedman" w:date="2018-08-30T09:57:00Z">
        <w:r w:rsidR="00EF65E2" w:rsidDel="002D7933">
          <w:rPr>
            <w:rFonts w:ascii="Cambria" w:hAnsi="Cambria"/>
          </w:rPr>
          <w:delText>for</w:delText>
        </w:r>
        <w:r w:rsidRPr="00FA5729" w:rsidDel="002D7933">
          <w:rPr>
            <w:rFonts w:ascii="Cambria" w:hAnsi="Cambria"/>
          </w:rPr>
          <w:delText xml:space="preserve"> </w:delText>
        </w:r>
      </w:del>
      <w:r w:rsidRPr="00FA5729">
        <w:rPr>
          <w:rFonts w:ascii="Cambria" w:hAnsi="Cambria"/>
        </w:rPr>
        <w:t xml:space="preserve">monarchs reared on </w:t>
      </w:r>
      <w:r w:rsidRPr="00FA5729">
        <w:rPr>
          <w:rFonts w:ascii="Cambria" w:hAnsi="Cambria"/>
          <w:i/>
        </w:rPr>
        <w:t>A. fascicularis</w:t>
      </w:r>
      <w:r w:rsidRPr="00FA5729">
        <w:rPr>
          <w:rFonts w:ascii="Cambria" w:hAnsi="Cambria"/>
        </w:rPr>
        <w:t xml:space="preserve"> </w:t>
      </w:r>
      <w:r w:rsidR="00EF65E2">
        <w:rPr>
          <w:rFonts w:ascii="Cambria" w:hAnsi="Cambria"/>
        </w:rPr>
        <w:t>(z = 3.943</w:t>
      </w:r>
      <w:r w:rsidR="0039601C" w:rsidRPr="00FA5729">
        <w:rPr>
          <w:rFonts w:ascii="Cambria" w:hAnsi="Cambria"/>
        </w:rPr>
        <w:t>, p &lt; 0.001)</w:t>
      </w:r>
      <w:ins w:id="260" w:author="Micah Freedman" w:date="2018-08-30T09:57:00Z">
        <w:r w:rsidR="002D7933">
          <w:rPr>
            <w:rFonts w:ascii="Cambria" w:hAnsi="Cambria"/>
          </w:rPr>
          <w:t xml:space="preserve">, 6.2% larger than monarchs reared on </w:t>
        </w:r>
      </w:ins>
      <w:del w:id="261" w:author="Micah Freedman" w:date="2018-08-30T09:57:00Z">
        <w:r w:rsidR="0039601C" w:rsidRPr="00FA5729" w:rsidDel="002D7933">
          <w:rPr>
            <w:rFonts w:ascii="Cambria" w:hAnsi="Cambria"/>
          </w:rPr>
          <w:delText xml:space="preserve"> </w:delText>
        </w:r>
        <w:r w:rsidRPr="00FA5729" w:rsidDel="002D7933">
          <w:rPr>
            <w:rFonts w:ascii="Cambria" w:hAnsi="Cambria"/>
          </w:rPr>
          <w:delText xml:space="preserve">and </w:delText>
        </w:r>
      </w:del>
      <w:r w:rsidRPr="00FA5729">
        <w:rPr>
          <w:rFonts w:ascii="Cambria" w:hAnsi="Cambria"/>
          <w:i/>
        </w:rPr>
        <w:t>A. curassavica</w:t>
      </w:r>
      <w:r w:rsidR="0039601C" w:rsidRPr="00FA5729">
        <w:rPr>
          <w:rFonts w:ascii="Cambria" w:hAnsi="Cambria"/>
          <w:i/>
        </w:rPr>
        <w:t xml:space="preserve"> </w:t>
      </w:r>
      <w:r w:rsidR="00EF65E2">
        <w:rPr>
          <w:rFonts w:ascii="Cambria" w:hAnsi="Cambria"/>
        </w:rPr>
        <w:t>(z = 3.090, p = 0.010</w:t>
      </w:r>
      <w:r w:rsidR="0039601C" w:rsidRPr="00FA5729">
        <w:rPr>
          <w:rFonts w:ascii="Cambria" w:hAnsi="Cambria"/>
        </w:rPr>
        <w:t>)</w:t>
      </w:r>
      <w:ins w:id="262" w:author="Micah Freedman" w:date="2018-08-30T09:57:00Z">
        <w:r w:rsidR="002D7933">
          <w:rPr>
            <w:rFonts w:ascii="Cambria" w:hAnsi="Cambria"/>
          </w:rPr>
          <w:t>, and</w:t>
        </w:r>
      </w:ins>
      <w:ins w:id="263" w:author="Micah Freedman" w:date="2018-08-30T09:58:00Z">
        <w:r w:rsidR="002D7933">
          <w:rPr>
            <w:rFonts w:ascii="Cambria" w:hAnsi="Cambria"/>
          </w:rPr>
          <w:t xml:space="preserve"> 4.1% </w:t>
        </w:r>
      </w:ins>
      <w:ins w:id="264" w:author="Micah Freedman" w:date="2018-08-30T09:57:00Z">
        <w:r w:rsidR="002D7933">
          <w:rPr>
            <w:rFonts w:ascii="Cambria" w:hAnsi="Cambria"/>
          </w:rPr>
          <w:t xml:space="preserve"> </w:t>
        </w:r>
      </w:ins>
      <w:del w:id="265" w:author="Micah Freedman" w:date="2018-08-30T09:57:00Z">
        <w:r w:rsidR="0039601C" w:rsidRPr="00FA5729" w:rsidDel="002D7933">
          <w:rPr>
            <w:rFonts w:ascii="Cambria" w:hAnsi="Cambria"/>
          </w:rPr>
          <w:delText xml:space="preserve"> and marginally </w:delText>
        </w:r>
      </w:del>
      <w:r w:rsidR="0039601C" w:rsidRPr="00FA5729">
        <w:rPr>
          <w:rFonts w:ascii="Cambria" w:hAnsi="Cambria"/>
        </w:rPr>
        <w:t>larger than</w:t>
      </w:r>
      <w:r w:rsidR="00EF65E2">
        <w:rPr>
          <w:rFonts w:ascii="Cambria" w:hAnsi="Cambria"/>
        </w:rPr>
        <w:t xml:space="preserve"> </w:t>
      </w:r>
      <w:del w:id="266" w:author="Micah Freedman" w:date="2018-08-30T09:58:00Z">
        <w:r w:rsidR="00EF65E2" w:rsidDel="002D7933">
          <w:rPr>
            <w:rFonts w:ascii="Cambria" w:hAnsi="Cambria"/>
          </w:rPr>
          <w:delText xml:space="preserve">for </w:delText>
        </w:r>
      </w:del>
      <w:r w:rsidR="0039601C" w:rsidRPr="00FA5729">
        <w:rPr>
          <w:rFonts w:ascii="Cambria" w:hAnsi="Cambria"/>
        </w:rPr>
        <w:t xml:space="preserve">monarchs reared on </w:t>
      </w:r>
      <w:r w:rsidR="0039601C" w:rsidRPr="00FA5729">
        <w:rPr>
          <w:rFonts w:ascii="Cambria" w:hAnsi="Cambria"/>
          <w:i/>
        </w:rPr>
        <w:t xml:space="preserve">Gomphocarpus spp. </w:t>
      </w:r>
      <w:r w:rsidR="00EF65E2">
        <w:rPr>
          <w:rFonts w:ascii="Cambria" w:hAnsi="Cambria"/>
        </w:rPr>
        <w:t>(z = 2.374, p = 0.080</w:t>
      </w:r>
      <w:r w:rsidR="0039601C" w:rsidRPr="00FA5729">
        <w:rPr>
          <w:rFonts w:ascii="Cambria" w:hAnsi="Cambria"/>
        </w:rPr>
        <w:t>)</w:t>
      </w:r>
      <w:r w:rsidR="008218C3" w:rsidRPr="00FA5729">
        <w:rPr>
          <w:rFonts w:ascii="Cambria" w:hAnsi="Cambria"/>
          <w:i/>
        </w:rPr>
        <w:t xml:space="preserve"> </w:t>
      </w:r>
      <w:r w:rsidR="00A44627">
        <w:rPr>
          <w:rFonts w:ascii="Cambria" w:hAnsi="Cambria"/>
        </w:rPr>
        <w:t xml:space="preserve">(Figure </w:t>
      </w:r>
      <w:ins w:id="267" w:author="Micah Freedman" w:date="2018-08-24T11:50:00Z">
        <w:r w:rsidR="00DE311C">
          <w:rPr>
            <w:rFonts w:ascii="Cambria" w:hAnsi="Cambria"/>
          </w:rPr>
          <w:t>6</w:t>
        </w:r>
      </w:ins>
      <w:del w:id="268" w:author="Micah Freedman" w:date="2018-08-24T11:50:00Z">
        <w:r w:rsidR="00A44627" w:rsidDel="00DE311C">
          <w:rPr>
            <w:rFonts w:ascii="Cambria" w:hAnsi="Cambria"/>
          </w:rPr>
          <w:delText>5</w:delText>
        </w:r>
      </w:del>
      <w:r w:rsidR="008218C3" w:rsidRPr="00FA5729">
        <w:rPr>
          <w:rFonts w:ascii="Cambria" w:hAnsi="Cambria"/>
        </w:rPr>
        <w:t>)</w:t>
      </w:r>
      <w:r w:rsidRPr="00FA5729">
        <w:rPr>
          <w:rFonts w:ascii="Cambria" w:hAnsi="Cambria"/>
        </w:rPr>
        <w:t>.</w:t>
      </w:r>
      <w:r w:rsidR="00BB326F" w:rsidRPr="00FA5729">
        <w:rPr>
          <w:rFonts w:ascii="Cambria" w:hAnsi="Cambria"/>
        </w:rPr>
        <w:t xml:space="preserve"> </w:t>
      </w:r>
      <w:r w:rsidRPr="00FA5729">
        <w:rPr>
          <w:rFonts w:ascii="Cambria" w:hAnsi="Cambria"/>
        </w:rPr>
        <w:t xml:space="preserve">By contrast, there were no host plant effects on wing </w:t>
      </w:r>
      <w:del w:id="269" w:author="Micah Freedman" w:date="2018-08-23T11:22:00Z">
        <w:r w:rsidRPr="00FA5729" w:rsidDel="00E715F5">
          <w:rPr>
            <w:rFonts w:ascii="Cambria" w:hAnsi="Cambria"/>
          </w:rPr>
          <w:delText xml:space="preserve">roundness </w:delText>
        </w:r>
      </w:del>
      <w:ins w:id="270" w:author="Micah Freedman" w:date="2018-08-23T11:22:00Z">
        <w:r w:rsidR="00E715F5">
          <w:rPr>
            <w:rFonts w:ascii="Cambria" w:hAnsi="Cambria"/>
          </w:rPr>
          <w:t>elongation</w:t>
        </w:r>
        <w:r w:rsidR="00E715F5" w:rsidRPr="00FA5729">
          <w:rPr>
            <w:rFonts w:ascii="Cambria" w:hAnsi="Cambria"/>
          </w:rPr>
          <w:t xml:space="preserve"> </w:t>
        </w:r>
      </w:ins>
      <w:r w:rsidRPr="00FA5729">
        <w:rPr>
          <w:rFonts w:ascii="Cambria" w:hAnsi="Cambria"/>
        </w:rPr>
        <w:t>(</w:t>
      </w:r>
      <w:r w:rsidR="0039601C" w:rsidRPr="00FA5729">
        <w:rPr>
          <w:rFonts w:ascii="Cambria" w:hAnsi="Cambria"/>
        </w:rPr>
        <w:t>Table 3</w:t>
      </w:r>
      <w:r w:rsidRPr="00FA5729">
        <w:rPr>
          <w:rFonts w:ascii="Cambria" w:hAnsi="Cambria"/>
        </w:rPr>
        <w:t>).</w:t>
      </w:r>
      <w:r w:rsidR="00F53257" w:rsidRPr="00FA5729">
        <w:rPr>
          <w:rFonts w:ascii="Cambria" w:hAnsi="Cambria"/>
        </w:rPr>
        <w:t xml:space="preserve"> </w:t>
      </w:r>
      <w:r w:rsidR="00EF65E2">
        <w:rPr>
          <w:rFonts w:ascii="Cambria" w:hAnsi="Cambria"/>
        </w:rPr>
        <w:t>Wing area and body mass were highly correlated (Figure S3).</w:t>
      </w:r>
    </w:p>
    <w:p w14:paraId="2B3A5188" w14:textId="77777777" w:rsidR="00F012DD" w:rsidRPr="00FA5729" w:rsidRDefault="00F012DD" w:rsidP="009E3E0F">
      <w:pPr>
        <w:spacing w:line="480" w:lineRule="auto"/>
        <w:jc w:val="both"/>
        <w:rPr>
          <w:rFonts w:ascii="Cambria" w:hAnsi="Cambria"/>
        </w:rPr>
      </w:pPr>
    </w:p>
    <w:p w14:paraId="77569A4E" w14:textId="77777777" w:rsidR="00F012DD" w:rsidRPr="00881C98" w:rsidDel="002D7933" w:rsidRDefault="00F012DD" w:rsidP="009E3E0F">
      <w:pPr>
        <w:spacing w:line="480" w:lineRule="auto"/>
        <w:jc w:val="center"/>
        <w:rPr>
          <w:del w:id="271" w:author="Micah Freedman" w:date="2018-08-30T09:59:00Z"/>
          <w:rFonts w:ascii="Cambria" w:hAnsi="Cambria"/>
          <w:b/>
          <w:u w:val="single"/>
        </w:rPr>
      </w:pPr>
      <w:r w:rsidRPr="00881C98">
        <w:rPr>
          <w:rFonts w:ascii="Cambria" w:hAnsi="Cambria"/>
          <w:b/>
          <w:u w:val="single"/>
        </w:rPr>
        <w:t>Discussion</w:t>
      </w:r>
    </w:p>
    <w:p w14:paraId="506AA29D" w14:textId="77777777" w:rsidR="00F012DD" w:rsidRPr="00FA5729" w:rsidRDefault="00F012DD" w:rsidP="009E3E0F">
      <w:pPr>
        <w:spacing w:line="480" w:lineRule="auto"/>
        <w:jc w:val="center"/>
        <w:rPr>
          <w:rFonts w:ascii="Cambria" w:hAnsi="Cambria"/>
          <w:b/>
        </w:rPr>
      </w:pPr>
    </w:p>
    <w:p w14:paraId="18CA771E" w14:textId="09836C4A" w:rsidR="00612238" w:rsidRPr="00FA5729" w:rsidRDefault="00F012DD" w:rsidP="009E3E0F">
      <w:pPr>
        <w:spacing w:line="480" w:lineRule="auto"/>
        <w:jc w:val="both"/>
        <w:rPr>
          <w:rFonts w:ascii="Cambria" w:hAnsi="Cambria"/>
        </w:rPr>
      </w:pPr>
      <w:r w:rsidRPr="00FA5729">
        <w:rPr>
          <w:rFonts w:ascii="Cambria" w:hAnsi="Cambria"/>
        </w:rPr>
        <w:tab/>
        <w:t xml:space="preserve">Migratory </w:t>
      </w:r>
      <w:r w:rsidR="0039601C" w:rsidRPr="00FA5729">
        <w:rPr>
          <w:rFonts w:ascii="Cambria" w:hAnsi="Cambria"/>
        </w:rPr>
        <w:t xml:space="preserve">North American </w:t>
      </w:r>
      <w:r w:rsidRPr="00FA5729">
        <w:rPr>
          <w:rFonts w:ascii="Cambria" w:hAnsi="Cambria"/>
        </w:rPr>
        <w:t xml:space="preserve">monarch butterflies show substantial variation in </w:t>
      </w:r>
      <w:r w:rsidR="0039601C" w:rsidRPr="00FA5729">
        <w:rPr>
          <w:rFonts w:ascii="Cambria" w:hAnsi="Cambria"/>
        </w:rPr>
        <w:t xml:space="preserve">their </w:t>
      </w:r>
      <w:r w:rsidRPr="00FA5729">
        <w:rPr>
          <w:rFonts w:ascii="Cambria" w:hAnsi="Cambria"/>
        </w:rPr>
        <w:t xml:space="preserve">wing </w:t>
      </w:r>
      <w:r w:rsidR="0039601C" w:rsidRPr="00FA5729">
        <w:rPr>
          <w:rFonts w:ascii="Cambria" w:hAnsi="Cambria"/>
        </w:rPr>
        <w:t>morphology</w:t>
      </w:r>
      <w:r w:rsidRPr="00FA5729">
        <w:rPr>
          <w:rFonts w:ascii="Cambria" w:hAnsi="Cambria"/>
        </w:rPr>
        <w:t xml:space="preserve">, </w:t>
      </w:r>
      <w:r w:rsidR="0039601C" w:rsidRPr="00FA5729">
        <w:rPr>
          <w:rFonts w:ascii="Cambria" w:hAnsi="Cambria"/>
        </w:rPr>
        <w:t>although</w:t>
      </w:r>
      <w:r w:rsidRPr="00FA5729">
        <w:rPr>
          <w:rFonts w:ascii="Cambria" w:hAnsi="Cambria"/>
        </w:rPr>
        <w:t xml:space="preserve"> the factors contributing to </w:t>
      </w:r>
      <w:r w:rsidR="00881C98">
        <w:rPr>
          <w:rFonts w:ascii="Cambria" w:hAnsi="Cambria"/>
        </w:rPr>
        <w:t>this</w:t>
      </w:r>
      <w:r w:rsidRPr="00FA5729">
        <w:rPr>
          <w:rFonts w:ascii="Cambria" w:hAnsi="Cambria"/>
        </w:rPr>
        <w:t xml:space="preserve"> variatio</w:t>
      </w:r>
      <w:r w:rsidR="0039601C" w:rsidRPr="00FA5729">
        <w:rPr>
          <w:rFonts w:ascii="Cambria" w:hAnsi="Cambria"/>
        </w:rPr>
        <w:t xml:space="preserve">n remain </w:t>
      </w:r>
      <w:r w:rsidR="00EB59F3">
        <w:rPr>
          <w:rFonts w:ascii="Cambria" w:hAnsi="Cambria"/>
        </w:rPr>
        <w:t xml:space="preserve">relatively </w:t>
      </w:r>
      <w:r w:rsidR="0039601C" w:rsidRPr="00FA5729">
        <w:rPr>
          <w:rFonts w:ascii="Cambria" w:hAnsi="Cambria"/>
        </w:rPr>
        <w:t xml:space="preserve">poorly characterized. </w:t>
      </w:r>
      <w:r w:rsidRPr="00FA5729">
        <w:rPr>
          <w:rFonts w:ascii="Cambria" w:hAnsi="Cambria"/>
        </w:rPr>
        <w:t xml:space="preserve">Here, </w:t>
      </w:r>
      <w:r w:rsidR="00D368B9" w:rsidRPr="00FA5729">
        <w:rPr>
          <w:rFonts w:ascii="Cambria" w:hAnsi="Cambria"/>
        </w:rPr>
        <w:t>we use a large dataset and show</w:t>
      </w:r>
      <w:r w:rsidRPr="00FA5729">
        <w:rPr>
          <w:rFonts w:ascii="Cambria" w:hAnsi="Cambria"/>
        </w:rPr>
        <w:t xml:space="preserve"> that </w:t>
      </w:r>
      <w:r w:rsidR="00881C98">
        <w:rPr>
          <w:rFonts w:ascii="Cambria" w:hAnsi="Cambria"/>
        </w:rPr>
        <w:t>sex, overwintering status,</w:t>
      </w:r>
      <w:r w:rsidR="0039601C" w:rsidRPr="00FA5729">
        <w:rPr>
          <w:rFonts w:ascii="Cambria" w:hAnsi="Cambria"/>
        </w:rPr>
        <w:t xml:space="preserve"> and latitude of collection all explain a substantial proportion of the observed variation in monarch forewing size</w:t>
      </w:r>
      <w:r w:rsidRPr="00FA5729">
        <w:rPr>
          <w:rFonts w:ascii="Cambria" w:hAnsi="Cambria"/>
        </w:rPr>
        <w:t xml:space="preserve">. Additionally, we </w:t>
      </w:r>
      <w:r w:rsidR="007B02F1">
        <w:rPr>
          <w:rFonts w:ascii="Cambria" w:hAnsi="Cambria"/>
        </w:rPr>
        <w:t>find</w:t>
      </w:r>
      <w:r w:rsidRPr="00FA5729">
        <w:rPr>
          <w:rFonts w:ascii="Cambria" w:hAnsi="Cambria"/>
        </w:rPr>
        <w:t xml:space="preserve"> a significant increase in the size of North American monarch forewings through time, a pattern</w:t>
      </w:r>
      <w:r w:rsidR="00475ACB">
        <w:rPr>
          <w:rFonts w:ascii="Cambria" w:hAnsi="Cambria"/>
        </w:rPr>
        <w:t xml:space="preserve"> that has not been observed before and that was</w:t>
      </w:r>
      <w:r w:rsidRPr="00FA5729">
        <w:rPr>
          <w:rFonts w:ascii="Cambria" w:hAnsi="Cambria"/>
        </w:rPr>
        <w:t xml:space="preserve"> corroborated by re-analysis of the data from Flockhart </w:t>
      </w:r>
      <w:r w:rsidRPr="00FA5729">
        <w:rPr>
          <w:rFonts w:ascii="Cambria" w:hAnsi="Cambria"/>
          <w:i/>
        </w:rPr>
        <w:t>et al.</w:t>
      </w:r>
      <w:r w:rsidRPr="00FA5729">
        <w:rPr>
          <w:rFonts w:ascii="Cambria" w:hAnsi="Cambria"/>
        </w:rPr>
        <w:t xml:space="preserve"> (2017)</w:t>
      </w:r>
      <w:r w:rsidR="000F37DC">
        <w:rPr>
          <w:rFonts w:ascii="Cambria" w:hAnsi="Cambria"/>
        </w:rPr>
        <w:t xml:space="preserve"> [17</w:t>
      </w:r>
      <w:r w:rsidR="00C720C5">
        <w:rPr>
          <w:rFonts w:ascii="Cambria" w:hAnsi="Cambria"/>
        </w:rPr>
        <w:t>]</w:t>
      </w:r>
      <w:r w:rsidRPr="00FA5729">
        <w:rPr>
          <w:rFonts w:ascii="Cambria" w:hAnsi="Cambria"/>
        </w:rPr>
        <w:t xml:space="preserve">. Finally, we show that </w:t>
      </w:r>
      <w:r w:rsidR="0039601C" w:rsidRPr="00FA5729">
        <w:rPr>
          <w:rFonts w:ascii="Cambria" w:hAnsi="Cambria"/>
        </w:rPr>
        <w:t xml:space="preserve">larval </w:t>
      </w:r>
      <w:r w:rsidRPr="00FA5729">
        <w:rPr>
          <w:rFonts w:ascii="Cambria" w:hAnsi="Cambria"/>
        </w:rPr>
        <w:t xml:space="preserve">host plant identity can have strong impacts on </w:t>
      </w:r>
      <w:r w:rsidR="0039601C" w:rsidRPr="00FA5729">
        <w:rPr>
          <w:rFonts w:ascii="Cambria" w:hAnsi="Cambria"/>
        </w:rPr>
        <w:t>monarch</w:t>
      </w:r>
      <w:r w:rsidRPr="00FA5729">
        <w:rPr>
          <w:rFonts w:ascii="Cambria" w:hAnsi="Cambria"/>
        </w:rPr>
        <w:t xml:space="preserve"> wing morphology</w:t>
      </w:r>
      <w:r w:rsidR="00612238" w:rsidRPr="00FA5729">
        <w:rPr>
          <w:rFonts w:ascii="Cambria" w:hAnsi="Cambria"/>
        </w:rPr>
        <w:t xml:space="preserve">, with certain milkweed species such as </w:t>
      </w:r>
      <w:r w:rsidR="00612238" w:rsidRPr="00FA5729">
        <w:rPr>
          <w:rFonts w:ascii="Cambria" w:hAnsi="Cambria"/>
          <w:i/>
        </w:rPr>
        <w:t>A. syriaca</w:t>
      </w:r>
      <w:r w:rsidR="00612238" w:rsidRPr="00FA5729">
        <w:rPr>
          <w:rFonts w:ascii="Cambria" w:hAnsi="Cambria"/>
        </w:rPr>
        <w:t xml:space="preserve"> supporting especially large butterflies. </w:t>
      </w:r>
    </w:p>
    <w:p w14:paraId="61AFB3BE" w14:textId="7306B1DA" w:rsidR="00E715F5" w:rsidRDefault="00F53257" w:rsidP="009E3E0F">
      <w:pPr>
        <w:spacing w:line="480" w:lineRule="auto"/>
        <w:jc w:val="both"/>
        <w:rPr>
          <w:ins w:id="272" w:author="Micah Freedman" w:date="2018-08-23T11:25:00Z"/>
          <w:rFonts w:ascii="Cambria" w:hAnsi="Cambria"/>
        </w:rPr>
      </w:pPr>
      <w:r w:rsidRPr="00FA5729">
        <w:rPr>
          <w:rFonts w:ascii="Cambria" w:hAnsi="Cambria"/>
        </w:rPr>
        <w:tab/>
        <w:t xml:space="preserve">The </w:t>
      </w:r>
      <w:del w:id="273" w:author="Micah Freedman" w:date="2018-08-23T11:24:00Z">
        <w:r w:rsidR="00E275AB" w:rsidRPr="00FA5729" w:rsidDel="00E715F5">
          <w:rPr>
            <w:rFonts w:ascii="Cambria" w:hAnsi="Cambria"/>
          </w:rPr>
          <w:delText>single</w:delText>
        </w:r>
        <w:r w:rsidRPr="00FA5729" w:rsidDel="00E715F5">
          <w:rPr>
            <w:rFonts w:ascii="Cambria" w:hAnsi="Cambria"/>
          </w:rPr>
          <w:delText xml:space="preserve"> </w:delText>
        </w:r>
        <w:r w:rsidR="00E275AB" w:rsidRPr="00FA5729" w:rsidDel="00E715F5">
          <w:rPr>
            <w:rFonts w:ascii="Cambria" w:hAnsi="Cambria"/>
          </w:rPr>
          <w:delText>strongest</w:delText>
        </w:r>
        <w:r w:rsidRPr="00FA5729" w:rsidDel="00E715F5">
          <w:rPr>
            <w:rFonts w:ascii="Cambria" w:hAnsi="Cambria"/>
          </w:rPr>
          <w:delText xml:space="preserve"> </w:delText>
        </w:r>
      </w:del>
      <w:ins w:id="274" w:author="Micah Freedman" w:date="2018-08-23T11:24:00Z">
        <w:r w:rsidR="00E715F5">
          <w:rPr>
            <w:rFonts w:ascii="Cambria" w:hAnsi="Cambria"/>
          </w:rPr>
          <w:t>most consistent</w:t>
        </w:r>
        <w:r w:rsidR="00E715F5" w:rsidRPr="00FA5729">
          <w:rPr>
            <w:rFonts w:ascii="Cambria" w:hAnsi="Cambria"/>
          </w:rPr>
          <w:t xml:space="preserve"> </w:t>
        </w:r>
      </w:ins>
      <w:r w:rsidRPr="00FA5729">
        <w:rPr>
          <w:rFonts w:ascii="Cambria" w:hAnsi="Cambria"/>
        </w:rPr>
        <w:t>source of variation in our dataset</w:t>
      </w:r>
      <w:r w:rsidR="00E275AB" w:rsidRPr="00FA5729">
        <w:rPr>
          <w:rFonts w:ascii="Cambria" w:hAnsi="Cambria"/>
        </w:rPr>
        <w:t xml:space="preserve"> was sex, with male butterflies </w:t>
      </w:r>
      <w:r w:rsidR="008A7A25" w:rsidRPr="00FA5729">
        <w:rPr>
          <w:rFonts w:ascii="Cambria" w:hAnsi="Cambria"/>
        </w:rPr>
        <w:t>having</w:t>
      </w:r>
      <w:r w:rsidR="00E275AB" w:rsidRPr="00FA5729">
        <w:rPr>
          <w:rFonts w:ascii="Cambria" w:hAnsi="Cambria"/>
        </w:rPr>
        <w:t xml:space="preserve"> forewing</w:t>
      </w:r>
      <w:r w:rsidR="008A7A25" w:rsidRPr="00FA5729">
        <w:rPr>
          <w:rFonts w:ascii="Cambria" w:hAnsi="Cambria"/>
        </w:rPr>
        <w:t>s</w:t>
      </w:r>
      <w:r w:rsidR="00E275AB" w:rsidRPr="00FA5729">
        <w:rPr>
          <w:rFonts w:ascii="Cambria" w:hAnsi="Cambria"/>
        </w:rPr>
        <w:t xml:space="preserve"> that were </w:t>
      </w:r>
      <w:del w:id="275" w:author="Micah Freedman" w:date="2018-08-29T22:42:00Z">
        <w:r w:rsidR="00E275AB" w:rsidRPr="00FA5729" w:rsidDel="000B08D5">
          <w:rPr>
            <w:rFonts w:ascii="Cambria" w:hAnsi="Cambria"/>
          </w:rPr>
          <w:delText>significantly larger</w:delText>
        </w:r>
      </w:del>
      <w:ins w:id="276" w:author="Micah Freedman" w:date="2018-08-29T22:42:00Z">
        <w:r w:rsidR="000B08D5">
          <w:rPr>
            <w:rFonts w:ascii="Cambria" w:hAnsi="Cambria"/>
          </w:rPr>
          <w:t>approximately 1.8% larger</w:t>
        </w:r>
      </w:ins>
      <w:r w:rsidR="00E275AB" w:rsidRPr="00FA5729">
        <w:rPr>
          <w:rFonts w:ascii="Cambria" w:hAnsi="Cambria"/>
        </w:rPr>
        <w:t xml:space="preserve"> and marginally </w:t>
      </w:r>
      <w:ins w:id="277" w:author="Micah Freedman" w:date="2018-08-23T11:25:00Z">
        <w:r w:rsidR="00E715F5">
          <w:rPr>
            <w:rFonts w:ascii="Cambria" w:hAnsi="Cambria"/>
          </w:rPr>
          <w:t>more elongated</w:t>
        </w:r>
      </w:ins>
      <w:r w:rsidR="00E275AB" w:rsidRPr="00FA5729">
        <w:rPr>
          <w:rFonts w:ascii="Cambria" w:hAnsi="Cambria"/>
        </w:rPr>
        <w:t xml:space="preserve"> than female butterflies. Sexual dimorphism in forewing size has been documented </w:t>
      </w:r>
      <w:r w:rsidR="000F37DC">
        <w:rPr>
          <w:rFonts w:ascii="Cambria" w:hAnsi="Cambria"/>
        </w:rPr>
        <w:t xml:space="preserve">in numerous studies of monarchs </w:t>
      </w:r>
      <w:r w:rsidR="00C720C5">
        <w:rPr>
          <w:rFonts w:ascii="Cambria" w:hAnsi="Cambria"/>
        </w:rPr>
        <w:t>[9]</w:t>
      </w:r>
      <w:r w:rsidR="003A7C22">
        <w:rPr>
          <w:rFonts w:ascii="Cambria" w:hAnsi="Cambria"/>
        </w:rPr>
        <w:t xml:space="preserve"> and has generally been interpreted as the result of sexual selection favoring larger males</w:t>
      </w:r>
      <w:r w:rsidR="00931A19">
        <w:rPr>
          <w:rFonts w:ascii="Cambria" w:hAnsi="Cambria"/>
        </w:rPr>
        <w:t>,</w:t>
      </w:r>
      <w:del w:id="278" w:author="Micah Freedman" w:date="2018-08-23T11:23:00Z">
        <w:r w:rsidR="00931A19" w:rsidDel="00E715F5">
          <w:rPr>
            <w:rFonts w:ascii="Cambria" w:hAnsi="Cambria"/>
          </w:rPr>
          <w:delText xml:space="preserve"> either due to female preference</w:delText>
        </w:r>
        <w:r w:rsidR="00EF65E2" w:rsidDel="00E715F5">
          <w:rPr>
            <w:rFonts w:ascii="Cambria" w:hAnsi="Cambria"/>
          </w:rPr>
          <w:delText xml:space="preserve"> </w:delText>
        </w:r>
        <w:r w:rsidR="009F2D78" w:rsidDel="00E715F5">
          <w:rPr>
            <w:rFonts w:ascii="Cambria" w:hAnsi="Cambria"/>
          </w:rPr>
          <w:delText>[24</w:delText>
        </w:r>
        <w:r w:rsidR="00C720C5" w:rsidDel="00E715F5">
          <w:rPr>
            <w:rFonts w:ascii="Cambria" w:hAnsi="Cambria"/>
          </w:rPr>
          <w:delText xml:space="preserve">] </w:delText>
        </w:r>
        <w:r w:rsidR="009F2D78" w:rsidDel="00E715F5">
          <w:rPr>
            <w:rFonts w:ascii="Cambria" w:hAnsi="Cambria"/>
          </w:rPr>
          <w:delText>or sperm competition [25</w:delText>
        </w:r>
      </w:del>
      <w:ins w:id="279" w:author="Micah Freedman" w:date="2018-08-23T11:23:00Z">
        <w:r w:rsidR="00E715F5">
          <w:rPr>
            <w:rFonts w:ascii="Cambria" w:hAnsi="Cambria"/>
          </w:rPr>
          <w:t xml:space="preserve"> possibly due to increased ability to overcome female resistance to mating, female preference, or sperm compet</w:t>
        </w:r>
      </w:ins>
      <w:ins w:id="280" w:author="Micah Freedman" w:date="2018-08-23T11:24:00Z">
        <w:r w:rsidR="00E715F5">
          <w:rPr>
            <w:rFonts w:ascii="Cambria" w:hAnsi="Cambria"/>
          </w:rPr>
          <w:t>i</w:t>
        </w:r>
      </w:ins>
      <w:ins w:id="281" w:author="Micah Freedman" w:date="2018-08-23T11:23:00Z">
        <w:r w:rsidR="00E715F5">
          <w:rPr>
            <w:rFonts w:ascii="Cambria" w:hAnsi="Cambria"/>
          </w:rPr>
          <w:t>tion [2</w:t>
        </w:r>
      </w:ins>
      <w:r w:rsidR="005220C5">
        <w:rPr>
          <w:rFonts w:ascii="Cambria" w:hAnsi="Cambria"/>
        </w:rPr>
        <w:t>6</w:t>
      </w:r>
      <w:ins w:id="282" w:author="Micah Freedman" w:date="2018-08-23T11:23:00Z">
        <w:r w:rsidR="00E715F5">
          <w:rPr>
            <w:rFonts w:ascii="Cambria" w:hAnsi="Cambria"/>
          </w:rPr>
          <w:t>,2</w:t>
        </w:r>
      </w:ins>
      <w:r w:rsidR="005220C5">
        <w:rPr>
          <w:rFonts w:ascii="Cambria" w:hAnsi="Cambria"/>
        </w:rPr>
        <w:t>7</w:t>
      </w:r>
      <w:ins w:id="283" w:author="Micah Freedman" w:date="2018-08-23T11:23:00Z">
        <w:r w:rsidR="00E715F5">
          <w:rPr>
            <w:rFonts w:ascii="Cambria" w:hAnsi="Cambria"/>
          </w:rPr>
          <w:t>]</w:t>
        </w:r>
      </w:ins>
      <w:del w:id="284" w:author="Micah Freedman" w:date="2018-08-23T11:23:00Z">
        <w:r w:rsidR="00C720C5" w:rsidDel="00E715F5">
          <w:rPr>
            <w:rFonts w:ascii="Cambria" w:hAnsi="Cambria"/>
          </w:rPr>
          <w:delText>]</w:delText>
        </w:r>
      </w:del>
      <w:r w:rsidR="00E275AB" w:rsidRPr="00FA5729">
        <w:rPr>
          <w:rFonts w:ascii="Cambria" w:hAnsi="Cambria"/>
        </w:rPr>
        <w:t xml:space="preserve">. </w:t>
      </w:r>
      <w:ins w:id="285" w:author="Micah Freedman" w:date="2018-08-28T10:00:00Z">
        <w:r w:rsidR="007A7493">
          <w:rPr>
            <w:rFonts w:ascii="Cambria" w:hAnsi="Cambria"/>
          </w:rPr>
          <w:t xml:space="preserve">Larger size in males could also </w:t>
        </w:r>
      </w:ins>
      <w:ins w:id="286" w:author="Micah Freedman" w:date="2018-08-30T00:18:00Z">
        <w:r w:rsidR="000815F9">
          <w:rPr>
            <w:rFonts w:ascii="Cambria" w:hAnsi="Cambria"/>
          </w:rPr>
          <w:t>be related to monarch mating behavior</w:t>
        </w:r>
      </w:ins>
      <w:ins w:id="287" w:author="Micah Freedman" w:date="2018-08-28T10:00:00Z">
        <w:r w:rsidR="007A7493">
          <w:rPr>
            <w:rFonts w:ascii="Cambria" w:hAnsi="Cambria"/>
          </w:rPr>
          <w:t>, which involves a l</w:t>
        </w:r>
        <w:r w:rsidR="000B08D5">
          <w:rPr>
            <w:rFonts w:ascii="Cambria" w:hAnsi="Cambria"/>
          </w:rPr>
          <w:t>engthy copulation</w:t>
        </w:r>
      </w:ins>
      <w:ins w:id="288" w:author="Micah Freedman" w:date="2018-08-30T00:10:00Z">
        <w:r w:rsidR="00326354">
          <w:rPr>
            <w:rFonts w:ascii="Cambria" w:hAnsi="Cambria"/>
          </w:rPr>
          <w:t xml:space="preserve"> and post-nuptial flight</w:t>
        </w:r>
      </w:ins>
      <w:ins w:id="289" w:author="Micah Freedman" w:date="2018-08-28T10:00:00Z">
        <w:r w:rsidR="000B08D5">
          <w:rPr>
            <w:rFonts w:ascii="Cambria" w:hAnsi="Cambria"/>
          </w:rPr>
          <w:t xml:space="preserve"> period of up to </w:t>
        </w:r>
      </w:ins>
      <w:ins w:id="290" w:author="Micah Freedman" w:date="2018-08-30T00:03:00Z">
        <w:r w:rsidR="00326354">
          <w:rPr>
            <w:rFonts w:ascii="Cambria" w:hAnsi="Cambria"/>
          </w:rPr>
          <w:t>16</w:t>
        </w:r>
      </w:ins>
      <w:ins w:id="291" w:author="Micah Freedman" w:date="2018-08-28T10:00:00Z">
        <w:r w:rsidR="000B08D5">
          <w:rPr>
            <w:rFonts w:ascii="Cambria" w:hAnsi="Cambria"/>
          </w:rPr>
          <w:t xml:space="preserve"> hours</w:t>
        </w:r>
        <w:r w:rsidR="007A7493">
          <w:rPr>
            <w:rFonts w:ascii="Cambria" w:hAnsi="Cambria"/>
          </w:rPr>
          <w:t xml:space="preserve"> in which males </w:t>
        </w:r>
      </w:ins>
      <w:ins w:id="292" w:author="Micah Freedman" w:date="2018-08-29T22:44:00Z">
        <w:r w:rsidR="000B08D5">
          <w:rPr>
            <w:rFonts w:ascii="Cambria" w:hAnsi="Cambria"/>
          </w:rPr>
          <w:t>fly with females attached</w:t>
        </w:r>
      </w:ins>
      <w:r w:rsidR="005220C5">
        <w:rPr>
          <w:rFonts w:ascii="Cambria" w:hAnsi="Cambria"/>
        </w:rPr>
        <w:t xml:space="preserve"> [28]</w:t>
      </w:r>
      <w:ins w:id="293" w:author="Micah Freedman" w:date="2018-08-28T10:00:00Z">
        <w:r w:rsidR="007A7493">
          <w:rPr>
            <w:rFonts w:ascii="Cambria" w:hAnsi="Cambria"/>
          </w:rPr>
          <w:t xml:space="preserve">.  </w:t>
        </w:r>
      </w:ins>
      <w:r w:rsidR="008A7A25" w:rsidRPr="00FA5729">
        <w:rPr>
          <w:rFonts w:ascii="Cambria" w:hAnsi="Cambria"/>
        </w:rPr>
        <w:t xml:space="preserve">Male forewings were slightly </w:t>
      </w:r>
      <w:del w:id="294" w:author="Micah Freedman" w:date="2018-08-23T10:44:00Z">
        <w:r w:rsidR="008A7A25" w:rsidRPr="00FA5729" w:rsidDel="005D7440">
          <w:rPr>
            <w:rFonts w:ascii="Cambria" w:hAnsi="Cambria"/>
          </w:rPr>
          <w:delText>less round</w:delText>
        </w:r>
      </w:del>
      <w:ins w:id="295" w:author="Micah Freedman" w:date="2018-08-23T10:44:00Z">
        <w:r w:rsidR="005D7440">
          <w:rPr>
            <w:rFonts w:ascii="Cambria" w:hAnsi="Cambria"/>
          </w:rPr>
          <w:t>more elongated</w:t>
        </w:r>
      </w:ins>
      <w:r w:rsidR="008A7A25" w:rsidRPr="00FA5729">
        <w:rPr>
          <w:rFonts w:ascii="Cambria" w:hAnsi="Cambria"/>
        </w:rPr>
        <w:t xml:space="preserve"> than female forewings, a pattern that has not been shown before. This result </w:t>
      </w:r>
      <w:del w:id="296" w:author="Micah Freedman" w:date="2018-08-23T10:44:00Z">
        <w:r w:rsidR="00244AAC" w:rsidRPr="00FA5729" w:rsidDel="005D7440">
          <w:rPr>
            <w:rFonts w:ascii="Cambria" w:hAnsi="Cambria"/>
          </w:rPr>
          <w:delText xml:space="preserve">may </w:delText>
        </w:r>
      </w:del>
      <w:ins w:id="297" w:author="Micah Freedman" w:date="2018-08-23T10:44:00Z">
        <w:r w:rsidR="005D7440">
          <w:rPr>
            <w:rFonts w:ascii="Cambria" w:hAnsi="Cambria"/>
          </w:rPr>
          <w:t>seems to</w:t>
        </w:r>
        <w:r w:rsidR="005D7440" w:rsidRPr="00FA5729">
          <w:rPr>
            <w:rFonts w:ascii="Cambria" w:hAnsi="Cambria"/>
          </w:rPr>
          <w:t xml:space="preserve"> </w:t>
        </w:r>
      </w:ins>
      <w:r w:rsidR="00244AAC" w:rsidRPr="00FA5729">
        <w:rPr>
          <w:rFonts w:ascii="Cambria" w:hAnsi="Cambria"/>
        </w:rPr>
        <w:t>be partly</w:t>
      </w:r>
      <w:r w:rsidR="008A7A25" w:rsidRPr="00FA5729">
        <w:rPr>
          <w:rFonts w:ascii="Cambria" w:hAnsi="Cambria"/>
        </w:rPr>
        <w:t xml:space="preserve"> driven by the </w:t>
      </w:r>
      <w:r w:rsidR="00C04289" w:rsidRPr="00FA5729">
        <w:rPr>
          <w:rFonts w:ascii="Cambria" w:hAnsi="Cambria"/>
        </w:rPr>
        <w:t>inherent correlation between forewing area and forewing roundness (R</w:t>
      </w:r>
      <w:r w:rsidR="00C04289" w:rsidRPr="00FA5729">
        <w:rPr>
          <w:rFonts w:ascii="Cambria" w:hAnsi="Cambria"/>
          <w:vertAlign w:val="superscript"/>
        </w:rPr>
        <w:t>2</w:t>
      </w:r>
      <w:r w:rsidR="00C04289" w:rsidRPr="00FA5729">
        <w:rPr>
          <w:rFonts w:ascii="Cambria" w:hAnsi="Cambria"/>
        </w:rPr>
        <w:t xml:space="preserve"> = 0.25, Figure S2), whereby larger forewings also tend to be </w:t>
      </w:r>
      <w:del w:id="298" w:author="Micah Freedman" w:date="2018-08-23T10:44:00Z">
        <w:r w:rsidR="00C04289" w:rsidRPr="00FA5729" w:rsidDel="005D7440">
          <w:rPr>
            <w:rFonts w:ascii="Cambria" w:hAnsi="Cambria"/>
          </w:rPr>
          <w:delText>less round</w:delText>
        </w:r>
      </w:del>
      <w:ins w:id="299" w:author="Micah Freedman" w:date="2018-08-23T10:44:00Z">
        <w:r w:rsidR="005D7440">
          <w:rPr>
            <w:rFonts w:ascii="Cambria" w:hAnsi="Cambria"/>
          </w:rPr>
          <w:t>more elongated</w:t>
        </w:r>
      </w:ins>
      <w:ins w:id="300" w:author="Micah Freedman" w:date="2018-08-24T11:05:00Z">
        <w:r w:rsidR="00BF58E6">
          <w:rPr>
            <w:rFonts w:ascii="Cambria" w:hAnsi="Cambria"/>
          </w:rPr>
          <w:t>.</w:t>
        </w:r>
      </w:ins>
      <w:del w:id="301" w:author="Micah Freedman" w:date="2018-08-24T11:04:00Z">
        <w:r w:rsidR="00C04289" w:rsidRPr="00FA5729" w:rsidDel="00BF58E6">
          <w:rPr>
            <w:rFonts w:ascii="Cambria" w:hAnsi="Cambria"/>
          </w:rPr>
          <w:delText xml:space="preserve">. </w:delText>
        </w:r>
      </w:del>
    </w:p>
    <w:p w14:paraId="5DF6D098" w14:textId="4024D858" w:rsidR="00E275AB" w:rsidRPr="00FA5729" w:rsidRDefault="00E715F5" w:rsidP="009E3E0F">
      <w:pPr>
        <w:spacing w:line="480" w:lineRule="auto"/>
        <w:jc w:val="both"/>
        <w:rPr>
          <w:rFonts w:ascii="Cambria" w:hAnsi="Cambria"/>
        </w:rPr>
      </w:pPr>
      <w:ins w:id="302" w:author="Micah Freedman" w:date="2018-08-23T11:25:00Z">
        <w:r>
          <w:rPr>
            <w:rFonts w:ascii="Cambria" w:hAnsi="Cambria"/>
          </w:rPr>
          <w:tab/>
        </w:r>
      </w:ins>
      <w:r w:rsidR="003A7C22">
        <w:rPr>
          <w:rFonts w:ascii="Cambria" w:hAnsi="Cambria"/>
        </w:rPr>
        <w:t xml:space="preserve">One possible implication of the discrepancy in size between males and females is differing migration capabilities based on sex. Although </w:t>
      </w:r>
      <w:r w:rsidR="00310F2B">
        <w:rPr>
          <w:rFonts w:ascii="Cambria" w:hAnsi="Cambria"/>
        </w:rPr>
        <w:t>neither</w:t>
      </w:r>
      <w:r w:rsidR="003A7C22">
        <w:rPr>
          <w:rFonts w:ascii="Cambria" w:hAnsi="Cambria"/>
        </w:rPr>
        <w:t xml:space="preserve"> Yang </w:t>
      </w:r>
      <w:r w:rsidR="003A7C22" w:rsidRPr="00475ACB">
        <w:rPr>
          <w:rFonts w:ascii="Cambria" w:hAnsi="Cambria"/>
          <w:i/>
        </w:rPr>
        <w:t xml:space="preserve">et al. </w:t>
      </w:r>
      <w:r w:rsidR="003A7C22">
        <w:rPr>
          <w:rFonts w:ascii="Cambria" w:hAnsi="Cambria"/>
        </w:rPr>
        <w:t>(2016)</w:t>
      </w:r>
      <w:r w:rsidR="009F2D78">
        <w:rPr>
          <w:rFonts w:ascii="Cambria" w:hAnsi="Cambria"/>
        </w:rPr>
        <w:t xml:space="preserve"> [16</w:t>
      </w:r>
      <w:r w:rsidR="00C720C5">
        <w:rPr>
          <w:rFonts w:ascii="Cambria" w:hAnsi="Cambria"/>
        </w:rPr>
        <w:t>]</w:t>
      </w:r>
      <w:r w:rsidR="003A7C22">
        <w:rPr>
          <w:rFonts w:ascii="Cambria" w:hAnsi="Cambria"/>
        </w:rPr>
        <w:t xml:space="preserve"> nor Flockhart </w:t>
      </w:r>
      <w:r w:rsidR="003A7C22" w:rsidRPr="00475ACB">
        <w:rPr>
          <w:rFonts w:ascii="Cambria" w:hAnsi="Cambria"/>
          <w:i/>
        </w:rPr>
        <w:t>et al.</w:t>
      </w:r>
      <w:r w:rsidR="003A7C22">
        <w:rPr>
          <w:rFonts w:ascii="Cambria" w:hAnsi="Cambria"/>
        </w:rPr>
        <w:t xml:space="preserve"> (2017)</w:t>
      </w:r>
      <w:r w:rsidR="009F2D78">
        <w:rPr>
          <w:rFonts w:ascii="Cambria" w:hAnsi="Cambria"/>
        </w:rPr>
        <w:t xml:space="preserve"> [17</w:t>
      </w:r>
      <w:r w:rsidR="00C720C5">
        <w:rPr>
          <w:rFonts w:ascii="Cambria" w:hAnsi="Cambria"/>
        </w:rPr>
        <w:t>]</w:t>
      </w:r>
      <w:r w:rsidR="003A7C22">
        <w:rPr>
          <w:rFonts w:ascii="Cambria" w:hAnsi="Cambria"/>
        </w:rPr>
        <w:t xml:space="preserve"> found sex-based differences in </w:t>
      </w:r>
      <w:r w:rsidR="0034173D">
        <w:rPr>
          <w:rFonts w:ascii="Cambria" w:hAnsi="Cambria"/>
        </w:rPr>
        <w:t xml:space="preserve">inferred </w:t>
      </w:r>
      <w:r w:rsidR="003A7C22">
        <w:rPr>
          <w:rFonts w:ascii="Cambria" w:hAnsi="Cambria"/>
        </w:rPr>
        <w:t xml:space="preserve">migration distance, the increasingly male-biased sex ratio at overwintering sites in Mexico </w:t>
      </w:r>
      <w:del w:id="303" w:author="Micah Freedman" w:date="2018-08-30T10:02:00Z">
        <w:r w:rsidR="003A7C22" w:rsidDel="00380CC6">
          <w:rPr>
            <w:rFonts w:ascii="Cambria" w:hAnsi="Cambria"/>
          </w:rPr>
          <w:delText xml:space="preserve">may </w:delText>
        </w:r>
      </w:del>
      <w:ins w:id="304" w:author="Micah Freedman" w:date="2018-08-30T10:02:00Z">
        <w:r w:rsidR="00380CC6">
          <w:rPr>
            <w:rFonts w:ascii="Cambria" w:hAnsi="Cambria"/>
          </w:rPr>
          <w:t xml:space="preserve">could potentially </w:t>
        </w:r>
      </w:ins>
      <w:r w:rsidR="003A7C22">
        <w:rPr>
          <w:rFonts w:ascii="Cambria" w:hAnsi="Cambria"/>
        </w:rPr>
        <w:t xml:space="preserve">reflect </w:t>
      </w:r>
      <w:r w:rsidR="00310F2B">
        <w:rPr>
          <w:rFonts w:ascii="Cambria" w:hAnsi="Cambria"/>
        </w:rPr>
        <w:t>sex-based differences in</w:t>
      </w:r>
      <w:r w:rsidR="003A7C22">
        <w:rPr>
          <w:rFonts w:ascii="Cambria" w:hAnsi="Cambria"/>
        </w:rPr>
        <w:t xml:space="preserve"> migration ability </w:t>
      </w:r>
      <w:r w:rsidR="0034173D">
        <w:rPr>
          <w:rFonts w:ascii="Cambria" w:hAnsi="Cambria"/>
        </w:rPr>
        <w:t xml:space="preserve">and/or distance </w:t>
      </w:r>
      <w:r w:rsidR="009F2D78">
        <w:rPr>
          <w:rFonts w:ascii="Cambria" w:hAnsi="Cambria"/>
        </w:rPr>
        <w:t>[26</w:t>
      </w:r>
      <w:r w:rsidR="00C720C5">
        <w:rPr>
          <w:rFonts w:ascii="Cambria" w:hAnsi="Cambria"/>
        </w:rPr>
        <w:t>]</w:t>
      </w:r>
      <w:r w:rsidR="003A7C22">
        <w:rPr>
          <w:rFonts w:ascii="Cambria" w:hAnsi="Cambria"/>
        </w:rPr>
        <w:t>.</w:t>
      </w:r>
      <w:ins w:id="305" w:author="Micah Freedman" w:date="2018-08-23T10:45:00Z">
        <w:r w:rsidR="005D7440">
          <w:rPr>
            <w:rFonts w:ascii="Cambria" w:hAnsi="Cambria"/>
          </w:rPr>
          <w:t xml:space="preserve"> However, this runs counter to </w:t>
        </w:r>
      </w:ins>
      <w:r w:rsidR="00405DCA">
        <w:rPr>
          <w:rFonts w:ascii="Cambria" w:hAnsi="Cambria"/>
        </w:rPr>
        <w:t>t</w:t>
      </w:r>
      <w:r w:rsidR="00B9672D">
        <w:rPr>
          <w:rFonts w:ascii="Cambria" w:hAnsi="Cambria"/>
        </w:rPr>
        <w:t>agging data from</w:t>
      </w:r>
      <w:ins w:id="306" w:author="Micah Freedman" w:date="2018-08-23T10:45:00Z">
        <w:r w:rsidR="005D7440">
          <w:rPr>
            <w:rFonts w:ascii="Cambria" w:hAnsi="Cambria"/>
          </w:rPr>
          <w:t xml:space="preserve"> Steffy </w:t>
        </w:r>
      </w:ins>
      <w:r w:rsidR="00B9672D">
        <w:rPr>
          <w:rFonts w:ascii="Cambria" w:hAnsi="Cambria"/>
        </w:rPr>
        <w:t>(</w:t>
      </w:r>
      <w:ins w:id="307" w:author="Micah Freedman" w:date="2018-08-23T10:45:00Z">
        <w:r w:rsidR="005D7440">
          <w:rPr>
            <w:rFonts w:ascii="Cambria" w:hAnsi="Cambria"/>
          </w:rPr>
          <w:t>2015</w:t>
        </w:r>
      </w:ins>
      <w:r w:rsidR="00B9672D">
        <w:rPr>
          <w:rFonts w:ascii="Cambria" w:hAnsi="Cambria"/>
        </w:rPr>
        <w:t>)</w:t>
      </w:r>
      <w:ins w:id="308" w:author="Micah Freedman" w:date="2018-08-23T10:45:00Z">
        <w:r w:rsidR="005D7440">
          <w:rPr>
            <w:rFonts w:ascii="Cambria" w:hAnsi="Cambria"/>
          </w:rPr>
          <w:t xml:space="preserve"> [</w:t>
        </w:r>
      </w:ins>
      <w:r w:rsidR="00B9672D">
        <w:rPr>
          <w:rFonts w:ascii="Cambria" w:hAnsi="Cambria"/>
        </w:rPr>
        <w:t>29</w:t>
      </w:r>
      <w:ins w:id="309" w:author="Micah Freedman" w:date="2018-08-23T10:45:00Z">
        <w:r w:rsidR="005D7440">
          <w:rPr>
            <w:rFonts w:ascii="Cambria" w:hAnsi="Cambria"/>
          </w:rPr>
          <w:t>]</w:t>
        </w:r>
      </w:ins>
      <w:r w:rsidR="00B9672D">
        <w:rPr>
          <w:rFonts w:ascii="Cambria" w:hAnsi="Cambria"/>
        </w:rPr>
        <w:t xml:space="preserve">, which </w:t>
      </w:r>
      <w:r w:rsidR="00405DCA">
        <w:rPr>
          <w:rFonts w:ascii="Cambria" w:hAnsi="Cambria"/>
        </w:rPr>
        <w:t>indicated</w:t>
      </w:r>
      <w:r w:rsidR="00B9672D">
        <w:rPr>
          <w:rFonts w:ascii="Cambria" w:hAnsi="Cambria"/>
        </w:rPr>
        <w:t xml:space="preserve"> that female monarchs </w:t>
      </w:r>
      <w:r w:rsidR="00405DCA">
        <w:rPr>
          <w:rFonts w:ascii="Cambria" w:hAnsi="Cambria"/>
        </w:rPr>
        <w:t>have higher success in reaching Mexico than males.</w:t>
      </w:r>
    </w:p>
    <w:p w14:paraId="2A488880" w14:textId="2085CB1B" w:rsidR="00F53257" w:rsidRPr="00FA5729" w:rsidRDefault="00F53257" w:rsidP="009E3E0F">
      <w:pPr>
        <w:spacing w:line="480" w:lineRule="auto"/>
        <w:jc w:val="both"/>
        <w:rPr>
          <w:rFonts w:ascii="Cambria" w:hAnsi="Cambria"/>
        </w:rPr>
      </w:pPr>
      <w:r w:rsidRPr="00FA5729">
        <w:rPr>
          <w:rFonts w:ascii="Cambria" w:hAnsi="Cambria"/>
        </w:rPr>
        <w:t xml:space="preserve"> </w:t>
      </w:r>
      <w:r w:rsidR="00E275AB" w:rsidRPr="00FA5729">
        <w:rPr>
          <w:rFonts w:ascii="Cambria" w:hAnsi="Cambria"/>
        </w:rPr>
        <w:tab/>
        <w:t xml:space="preserve">The next largest source of variation </w:t>
      </w:r>
      <w:r w:rsidRPr="00FA5729">
        <w:rPr>
          <w:rFonts w:ascii="Cambria" w:hAnsi="Cambria"/>
        </w:rPr>
        <w:t xml:space="preserve">was overwintering status, with monarchs collected from overwintering sites being significantly larger than those </w:t>
      </w:r>
      <w:r w:rsidR="0034173D">
        <w:rPr>
          <w:rFonts w:ascii="Cambria" w:hAnsi="Cambria"/>
        </w:rPr>
        <w:t>away from overwintering sites</w:t>
      </w:r>
      <w:r w:rsidRPr="00FA5729">
        <w:rPr>
          <w:rFonts w:ascii="Cambria" w:hAnsi="Cambria"/>
        </w:rPr>
        <w:t>. This result is con</w:t>
      </w:r>
      <w:r w:rsidR="00C04289" w:rsidRPr="00FA5729">
        <w:rPr>
          <w:rFonts w:ascii="Cambria" w:hAnsi="Cambria"/>
        </w:rPr>
        <w:t xml:space="preserve">sistent with previous findings </w:t>
      </w:r>
      <w:r w:rsidRPr="00FA5729">
        <w:rPr>
          <w:rFonts w:ascii="Cambria" w:hAnsi="Cambria"/>
        </w:rPr>
        <w:t xml:space="preserve">and supports the idea that </w:t>
      </w:r>
      <w:r w:rsidR="00C04289" w:rsidRPr="00FA5729">
        <w:rPr>
          <w:rFonts w:ascii="Cambria" w:hAnsi="Cambria"/>
        </w:rPr>
        <w:t>long-distance migration</w:t>
      </w:r>
      <w:r w:rsidR="005674AC" w:rsidRPr="00FA5729">
        <w:rPr>
          <w:rFonts w:ascii="Cambria" w:hAnsi="Cambria"/>
        </w:rPr>
        <w:t xml:space="preserve"> to overwintering </w:t>
      </w:r>
      <w:r w:rsidR="0034173D">
        <w:rPr>
          <w:rFonts w:ascii="Cambria" w:hAnsi="Cambria"/>
        </w:rPr>
        <w:t>locations</w:t>
      </w:r>
      <w:r w:rsidRPr="00FA5729">
        <w:rPr>
          <w:rFonts w:ascii="Cambria" w:hAnsi="Cambria"/>
        </w:rPr>
        <w:t xml:space="preserve"> may act as a selective episode </w:t>
      </w:r>
      <w:r w:rsidR="005674AC" w:rsidRPr="00FA5729">
        <w:rPr>
          <w:rFonts w:ascii="Cambria" w:hAnsi="Cambria"/>
        </w:rPr>
        <w:t>on wing morphology</w:t>
      </w:r>
      <w:r w:rsidRPr="00FA5729">
        <w:rPr>
          <w:rFonts w:ascii="Cambria" w:hAnsi="Cambria"/>
        </w:rPr>
        <w:t xml:space="preserve">, such that only the most capable migrants eventually </w:t>
      </w:r>
      <w:r w:rsidR="00C04289" w:rsidRPr="00FA5729">
        <w:rPr>
          <w:rFonts w:ascii="Cambria" w:hAnsi="Cambria"/>
        </w:rPr>
        <w:t>reach</w:t>
      </w:r>
      <w:r w:rsidRPr="00FA5729">
        <w:rPr>
          <w:rFonts w:ascii="Cambria" w:hAnsi="Cambria"/>
        </w:rPr>
        <w:t xml:space="preserve"> </w:t>
      </w:r>
      <w:r w:rsidR="0034173D">
        <w:rPr>
          <w:rFonts w:ascii="Cambria" w:hAnsi="Cambria"/>
        </w:rPr>
        <w:t>these</w:t>
      </w:r>
      <w:r w:rsidRPr="00FA5729">
        <w:rPr>
          <w:rFonts w:ascii="Cambria" w:hAnsi="Cambria"/>
        </w:rPr>
        <w:t xml:space="preserve"> </w:t>
      </w:r>
      <w:r w:rsidR="005674AC" w:rsidRPr="00FA5729">
        <w:rPr>
          <w:rFonts w:ascii="Cambria" w:hAnsi="Cambria"/>
        </w:rPr>
        <w:t>sites</w:t>
      </w:r>
      <w:r w:rsidR="00C04289" w:rsidRPr="00FA5729">
        <w:rPr>
          <w:rFonts w:ascii="Cambria" w:hAnsi="Cambria"/>
        </w:rPr>
        <w:t xml:space="preserve"> </w:t>
      </w:r>
      <w:r w:rsidR="009F2D78">
        <w:rPr>
          <w:rFonts w:ascii="Cambria" w:hAnsi="Cambria"/>
        </w:rPr>
        <w:t>[16,17</w:t>
      </w:r>
      <w:r w:rsidR="00C720C5">
        <w:rPr>
          <w:rFonts w:ascii="Cambria" w:hAnsi="Cambria"/>
        </w:rPr>
        <w:t>]</w:t>
      </w:r>
      <w:r w:rsidRPr="00FA5729">
        <w:rPr>
          <w:rFonts w:ascii="Cambria" w:hAnsi="Cambria"/>
        </w:rPr>
        <w:t xml:space="preserve">. </w:t>
      </w:r>
      <w:r w:rsidR="00C04289" w:rsidRPr="00FA5729">
        <w:rPr>
          <w:rFonts w:ascii="Cambria" w:hAnsi="Cambria"/>
        </w:rPr>
        <w:t>An</w:t>
      </w:r>
      <w:r w:rsidRPr="00FA5729">
        <w:rPr>
          <w:rFonts w:ascii="Cambria" w:hAnsi="Cambria"/>
        </w:rPr>
        <w:t xml:space="preserve"> alternative explanation for this finding is that summer breeding butterflies that develop under warmer </w:t>
      </w:r>
      <w:r w:rsidR="005674AC" w:rsidRPr="00FA5729">
        <w:rPr>
          <w:rFonts w:ascii="Cambria" w:hAnsi="Cambria"/>
        </w:rPr>
        <w:t>temperatures</w:t>
      </w:r>
      <w:r w:rsidRPr="00FA5729">
        <w:rPr>
          <w:rFonts w:ascii="Cambria" w:hAnsi="Cambria"/>
        </w:rPr>
        <w:t xml:space="preserve"> and longer photoperiod might be smaller</w:t>
      </w:r>
      <w:r w:rsidR="00EB59F3">
        <w:rPr>
          <w:rFonts w:ascii="Cambria" w:hAnsi="Cambria"/>
        </w:rPr>
        <w:t xml:space="preserve"> as a result of phenotypic plasticity</w:t>
      </w:r>
      <w:r w:rsidRPr="00FA5729">
        <w:rPr>
          <w:rFonts w:ascii="Cambria" w:hAnsi="Cambria"/>
        </w:rPr>
        <w:t xml:space="preserve">. </w:t>
      </w:r>
      <w:r w:rsidR="00C06B75" w:rsidRPr="00FA5729">
        <w:rPr>
          <w:rFonts w:ascii="Cambria" w:hAnsi="Cambria"/>
        </w:rPr>
        <w:t>Temperature and photoperiod effects on adult size</w:t>
      </w:r>
      <w:r w:rsidR="0034173D">
        <w:rPr>
          <w:rFonts w:ascii="Cambria" w:hAnsi="Cambria"/>
        </w:rPr>
        <w:t xml:space="preserve"> and wing morphology</w:t>
      </w:r>
      <w:r w:rsidR="00C06B75" w:rsidRPr="00FA5729">
        <w:rPr>
          <w:rFonts w:ascii="Cambria" w:hAnsi="Cambria"/>
        </w:rPr>
        <w:t xml:space="preserve"> have been documented in monarchs </w:t>
      </w:r>
      <w:r w:rsidR="00C720C5">
        <w:rPr>
          <w:rFonts w:ascii="Cambria" w:hAnsi="Cambria"/>
        </w:rPr>
        <w:t>[</w:t>
      </w:r>
      <w:r w:rsidR="009F2D78">
        <w:rPr>
          <w:rFonts w:ascii="Cambria" w:hAnsi="Cambria"/>
        </w:rPr>
        <w:t>19,</w:t>
      </w:r>
      <w:r w:rsidR="00405DCA">
        <w:rPr>
          <w:rFonts w:ascii="Cambria" w:hAnsi="Cambria"/>
        </w:rPr>
        <w:t>3</w:t>
      </w:r>
      <w:ins w:id="310" w:author="Micah Freedman" w:date="2018-08-31T02:42:00Z">
        <w:r w:rsidR="001E4976">
          <w:rPr>
            <w:rFonts w:ascii="Cambria" w:hAnsi="Cambria"/>
          </w:rPr>
          <w:t>1</w:t>
        </w:r>
      </w:ins>
      <w:del w:id="311" w:author="Micah Freedman" w:date="2018-08-31T02:42:00Z">
        <w:r w:rsidR="00405DCA" w:rsidDel="001E4976">
          <w:rPr>
            <w:rFonts w:ascii="Cambria" w:hAnsi="Cambria"/>
          </w:rPr>
          <w:delText>0</w:delText>
        </w:r>
      </w:del>
      <w:r w:rsidR="00C720C5">
        <w:rPr>
          <w:rFonts w:ascii="Cambria" w:hAnsi="Cambria"/>
        </w:rPr>
        <w:t>]</w:t>
      </w:r>
      <w:r w:rsidR="00C06B75" w:rsidRPr="00FA5729">
        <w:rPr>
          <w:rFonts w:ascii="Cambria" w:hAnsi="Cambria"/>
        </w:rPr>
        <w:t xml:space="preserve">. </w:t>
      </w:r>
      <w:r w:rsidRPr="00FA5729">
        <w:rPr>
          <w:rFonts w:ascii="Cambria" w:hAnsi="Cambria"/>
        </w:rPr>
        <w:t xml:space="preserve">However, </w:t>
      </w:r>
      <w:r w:rsidR="00EB59F3">
        <w:rPr>
          <w:rFonts w:ascii="Cambria" w:hAnsi="Cambria"/>
        </w:rPr>
        <w:t xml:space="preserve">the </w:t>
      </w:r>
      <w:r w:rsidR="00931A19">
        <w:rPr>
          <w:rFonts w:ascii="Cambria" w:hAnsi="Cambria"/>
        </w:rPr>
        <w:t>daylength</w:t>
      </w:r>
      <w:r w:rsidR="00C04289" w:rsidRPr="00FA5729">
        <w:rPr>
          <w:rFonts w:ascii="Cambria" w:hAnsi="Cambria"/>
        </w:rPr>
        <w:t xml:space="preserve"> index</w:t>
      </w:r>
      <w:r w:rsidRPr="00FA5729">
        <w:rPr>
          <w:rFonts w:ascii="Cambria" w:hAnsi="Cambria"/>
        </w:rPr>
        <w:t xml:space="preserve"> was </w:t>
      </w:r>
      <w:r w:rsidR="00E56114" w:rsidRPr="00FA5729">
        <w:rPr>
          <w:rFonts w:ascii="Cambria" w:hAnsi="Cambria"/>
        </w:rPr>
        <w:t>only a modest</w:t>
      </w:r>
      <w:r w:rsidRPr="00FA5729">
        <w:rPr>
          <w:rFonts w:ascii="Cambria" w:hAnsi="Cambria"/>
        </w:rPr>
        <w:t xml:space="preserve"> predic</w:t>
      </w:r>
      <w:r w:rsidR="00C04289" w:rsidRPr="00FA5729">
        <w:rPr>
          <w:rFonts w:ascii="Cambria" w:hAnsi="Cambria"/>
        </w:rPr>
        <w:t>tor of wing size in our dataset</w:t>
      </w:r>
      <w:r w:rsidR="00931A19">
        <w:rPr>
          <w:rFonts w:ascii="Cambria" w:hAnsi="Cambria"/>
        </w:rPr>
        <w:t xml:space="preserve"> </w:t>
      </w:r>
      <w:r w:rsidR="00405DCA">
        <w:rPr>
          <w:rFonts w:ascii="Cambria" w:hAnsi="Cambria"/>
        </w:rPr>
        <w:t xml:space="preserve">(Table 2) </w:t>
      </w:r>
      <w:r w:rsidR="00C04289" w:rsidRPr="00FA5729">
        <w:rPr>
          <w:rFonts w:ascii="Cambria" w:hAnsi="Cambria"/>
        </w:rPr>
        <w:t>and in the opposite direction predicted,</w:t>
      </w:r>
      <w:r w:rsidR="005674AC" w:rsidRPr="00FA5729">
        <w:rPr>
          <w:rFonts w:ascii="Cambria" w:hAnsi="Cambria"/>
        </w:rPr>
        <w:t xml:space="preserve"> with forewing size </w:t>
      </w:r>
      <w:r w:rsidR="0034173D">
        <w:rPr>
          <w:rFonts w:ascii="Cambria" w:hAnsi="Cambria"/>
        </w:rPr>
        <w:t xml:space="preserve">being </w:t>
      </w:r>
      <w:r w:rsidR="00EB59F3">
        <w:rPr>
          <w:rFonts w:ascii="Cambria" w:hAnsi="Cambria"/>
        </w:rPr>
        <w:t xml:space="preserve">slightly </w:t>
      </w:r>
      <w:r w:rsidR="005674AC" w:rsidRPr="00FA5729">
        <w:rPr>
          <w:rFonts w:ascii="Cambria" w:hAnsi="Cambria"/>
        </w:rPr>
        <w:t xml:space="preserve">larger </w:t>
      </w:r>
      <w:r w:rsidR="00931A19">
        <w:rPr>
          <w:rFonts w:ascii="Cambria" w:hAnsi="Cambria"/>
        </w:rPr>
        <w:t>for butterflies collected during long</w:t>
      </w:r>
      <w:r w:rsidR="00405DCA">
        <w:rPr>
          <w:rFonts w:ascii="Cambria" w:hAnsi="Cambria"/>
        </w:rPr>
        <w:t>er</w:t>
      </w:r>
      <w:r w:rsidR="00931A19">
        <w:rPr>
          <w:rFonts w:ascii="Cambria" w:hAnsi="Cambria"/>
        </w:rPr>
        <w:t xml:space="preserve"> days</w:t>
      </w:r>
      <w:r w:rsidR="005674AC" w:rsidRPr="00FA5729">
        <w:rPr>
          <w:rFonts w:ascii="Cambria" w:hAnsi="Cambria"/>
        </w:rPr>
        <w:t>,</w:t>
      </w:r>
      <w:r w:rsidRPr="00FA5729">
        <w:rPr>
          <w:rFonts w:ascii="Cambria" w:hAnsi="Cambria"/>
        </w:rPr>
        <w:t xml:space="preserve"> suggesting that </w:t>
      </w:r>
      <w:r w:rsidR="00931A19">
        <w:rPr>
          <w:rFonts w:ascii="Cambria" w:hAnsi="Cambria"/>
        </w:rPr>
        <w:t>photoperiod</w:t>
      </w:r>
      <w:r w:rsidRPr="00FA5729">
        <w:rPr>
          <w:rFonts w:ascii="Cambria" w:hAnsi="Cambria"/>
        </w:rPr>
        <w:t xml:space="preserve"> </w:t>
      </w:r>
      <w:r w:rsidRPr="0034173D">
        <w:rPr>
          <w:rFonts w:ascii="Cambria" w:hAnsi="Cambria"/>
          <w:i/>
        </w:rPr>
        <w:t>per se</w:t>
      </w:r>
      <w:r w:rsidRPr="00FA5729">
        <w:rPr>
          <w:rFonts w:ascii="Cambria" w:hAnsi="Cambria"/>
        </w:rPr>
        <w:t xml:space="preserve"> does not strongly drive patterns of wing morphological variation.</w:t>
      </w:r>
      <w:r w:rsidR="00A04D82">
        <w:rPr>
          <w:rFonts w:ascii="Cambria" w:hAnsi="Cambria"/>
        </w:rPr>
        <w:t xml:space="preserve"> </w:t>
      </w:r>
      <w:r w:rsidR="00332AAB">
        <w:rPr>
          <w:rFonts w:ascii="Cambria" w:hAnsi="Cambria"/>
        </w:rPr>
        <w:t>Likewise</w:t>
      </w:r>
      <w:r w:rsidR="00931A19">
        <w:rPr>
          <w:rFonts w:ascii="Cambria" w:hAnsi="Cambria"/>
        </w:rPr>
        <w:t xml:space="preserve">, Flockhart </w:t>
      </w:r>
      <w:r w:rsidR="00931A19" w:rsidRPr="00931A19">
        <w:rPr>
          <w:rFonts w:ascii="Cambria" w:hAnsi="Cambria"/>
          <w:i/>
        </w:rPr>
        <w:t>et al.</w:t>
      </w:r>
      <w:r w:rsidR="00931A19">
        <w:rPr>
          <w:rFonts w:ascii="Cambria" w:hAnsi="Cambria"/>
        </w:rPr>
        <w:t xml:space="preserve"> (2017)</w:t>
      </w:r>
      <w:r w:rsidR="009F2D78">
        <w:rPr>
          <w:rFonts w:ascii="Cambria" w:hAnsi="Cambria"/>
        </w:rPr>
        <w:t xml:space="preserve"> [17</w:t>
      </w:r>
      <w:r w:rsidR="00C720C5">
        <w:rPr>
          <w:rFonts w:ascii="Cambria" w:hAnsi="Cambria"/>
        </w:rPr>
        <w:t>]</w:t>
      </w:r>
      <w:r w:rsidR="00931A19">
        <w:rPr>
          <w:rFonts w:ascii="Cambria" w:hAnsi="Cambria"/>
        </w:rPr>
        <w:t xml:space="preserve"> did not find strong support for a </w:t>
      </w:r>
      <w:r w:rsidR="00A04D82">
        <w:rPr>
          <w:rFonts w:ascii="Cambria" w:hAnsi="Cambria"/>
        </w:rPr>
        <w:t xml:space="preserve">statistical </w:t>
      </w:r>
      <w:r w:rsidR="00931A19">
        <w:rPr>
          <w:rFonts w:ascii="Cambria" w:hAnsi="Cambria"/>
        </w:rPr>
        <w:t xml:space="preserve">model that included temperature in the natal range </w:t>
      </w:r>
      <w:r w:rsidR="00332AAB">
        <w:rPr>
          <w:rFonts w:ascii="Cambria" w:hAnsi="Cambria"/>
        </w:rPr>
        <w:t>as a pre</w:t>
      </w:r>
      <w:r w:rsidR="00A04D82">
        <w:rPr>
          <w:rFonts w:ascii="Cambria" w:hAnsi="Cambria"/>
        </w:rPr>
        <w:t>dictor of adult wing morphology.</w:t>
      </w:r>
    </w:p>
    <w:p w14:paraId="36238BAF" w14:textId="7B861B94" w:rsidR="00332AAB" w:rsidRPr="00FA5729" w:rsidRDefault="00F53257" w:rsidP="009E3E0F">
      <w:pPr>
        <w:spacing w:line="480" w:lineRule="auto"/>
        <w:jc w:val="both"/>
        <w:rPr>
          <w:rFonts w:ascii="Cambria" w:hAnsi="Cambria"/>
        </w:rPr>
      </w:pPr>
      <w:r w:rsidRPr="00FA5729">
        <w:rPr>
          <w:rFonts w:ascii="Cambria" w:hAnsi="Cambria"/>
        </w:rPr>
        <w:tab/>
      </w:r>
      <w:r w:rsidR="00405DCA">
        <w:rPr>
          <w:rFonts w:ascii="Cambria" w:hAnsi="Cambria"/>
        </w:rPr>
        <w:t>We</w:t>
      </w:r>
      <w:r w:rsidRPr="00FA5729">
        <w:rPr>
          <w:rFonts w:ascii="Cambria" w:hAnsi="Cambria"/>
        </w:rPr>
        <w:t xml:space="preserve"> found a significant interaction between overwintering status and </w:t>
      </w:r>
      <w:r w:rsidR="00C519FF" w:rsidRPr="00FA5729">
        <w:rPr>
          <w:rFonts w:ascii="Cambria" w:hAnsi="Cambria"/>
        </w:rPr>
        <w:t xml:space="preserve">membership in </w:t>
      </w:r>
      <w:r w:rsidR="00C06B75" w:rsidRPr="00FA5729">
        <w:rPr>
          <w:rFonts w:ascii="Cambria" w:hAnsi="Cambria"/>
        </w:rPr>
        <w:t xml:space="preserve">the </w:t>
      </w:r>
      <w:r w:rsidRPr="00FA5729">
        <w:rPr>
          <w:rFonts w:ascii="Cambria" w:hAnsi="Cambria"/>
        </w:rPr>
        <w:t>eastern versus western North America</w:t>
      </w:r>
      <w:r w:rsidR="00C06B75" w:rsidRPr="00FA5729">
        <w:rPr>
          <w:rFonts w:ascii="Cambria" w:hAnsi="Cambria"/>
        </w:rPr>
        <w:t xml:space="preserve"> population of butterflies</w:t>
      </w:r>
      <w:r w:rsidRPr="00FA5729">
        <w:rPr>
          <w:rFonts w:ascii="Cambria" w:hAnsi="Cambria"/>
        </w:rPr>
        <w:t xml:space="preserve">. This pattern was driven by larger overwintering butterflies in eastern </w:t>
      </w:r>
      <w:r w:rsidR="00C519FF" w:rsidRPr="00FA5729">
        <w:rPr>
          <w:rFonts w:ascii="Cambria" w:hAnsi="Cambria"/>
        </w:rPr>
        <w:t>compared to</w:t>
      </w:r>
      <w:r w:rsidRPr="00FA5729">
        <w:rPr>
          <w:rFonts w:ascii="Cambria" w:hAnsi="Cambria"/>
        </w:rPr>
        <w:t xml:space="preserve"> western North America</w:t>
      </w:r>
      <w:r w:rsidR="009310F0">
        <w:rPr>
          <w:rFonts w:ascii="Cambria" w:hAnsi="Cambria"/>
        </w:rPr>
        <w:t xml:space="preserve">; by </w:t>
      </w:r>
      <w:r w:rsidR="00332AAB">
        <w:rPr>
          <w:rFonts w:ascii="Cambria" w:hAnsi="Cambria"/>
        </w:rPr>
        <w:t>contrast, t</w:t>
      </w:r>
      <w:r w:rsidR="00E56114" w:rsidRPr="00FA5729">
        <w:rPr>
          <w:rFonts w:ascii="Cambria" w:hAnsi="Cambria"/>
        </w:rPr>
        <w:t xml:space="preserve">here were no </w:t>
      </w:r>
      <w:r w:rsidR="00332AAB">
        <w:rPr>
          <w:rFonts w:ascii="Cambria" w:hAnsi="Cambria"/>
        </w:rPr>
        <w:t xml:space="preserve">apparent </w:t>
      </w:r>
      <w:r w:rsidR="00E56114" w:rsidRPr="00FA5729">
        <w:rPr>
          <w:rFonts w:ascii="Cambria" w:hAnsi="Cambria"/>
        </w:rPr>
        <w:t>differences in wing morphology between eastern versus western summer breeding butterflies</w:t>
      </w:r>
      <w:r w:rsidR="00C519FF" w:rsidRPr="00FA5729">
        <w:rPr>
          <w:rFonts w:ascii="Cambria" w:hAnsi="Cambria"/>
        </w:rPr>
        <w:t xml:space="preserve"> (Figure</w:t>
      </w:r>
      <w:r w:rsidR="00405DCA">
        <w:rPr>
          <w:rFonts w:ascii="Cambria" w:hAnsi="Cambria"/>
        </w:rPr>
        <w:t xml:space="preserve"> 3</w:t>
      </w:r>
      <w:r w:rsidR="00C519FF" w:rsidRPr="00FA5729">
        <w:rPr>
          <w:rFonts w:ascii="Cambria" w:hAnsi="Cambria"/>
        </w:rPr>
        <w:t>)</w:t>
      </w:r>
      <w:r w:rsidR="00E56114" w:rsidRPr="00FA5729">
        <w:rPr>
          <w:rFonts w:ascii="Cambria" w:hAnsi="Cambria"/>
        </w:rPr>
        <w:t>. Furthermore, when monarchs from eastern North America</w:t>
      </w:r>
      <w:r w:rsidR="00332AAB">
        <w:rPr>
          <w:rFonts w:ascii="Cambria" w:hAnsi="Cambria"/>
        </w:rPr>
        <w:t xml:space="preserve"> and California</w:t>
      </w:r>
      <w:r w:rsidR="00E56114" w:rsidRPr="00FA5729">
        <w:rPr>
          <w:rFonts w:ascii="Cambria" w:hAnsi="Cambria"/>
        </w:rPr>
        <w:t xml:space="preserve"> were reared together on the same host plants and in the same environment, we did not find </w:t>
      </w:r>
      <w:r w:rsidR="00332AAB">
        <w:rPr>
          <w:rFonts w:ascii="Cambria" w:hAnsi="Cambria"/>
        </w:rPr>
        <w:t>any</w:t>
      </w:r>
      <w:r w:rsidR="00E56114" w:rsidRPr="00FA5729">
        <w:rPr>
          <w:rFonts w:ascii="Cambria" w:hAnsi="Cambria"/>
        </w:rPr>
        <w:t xml:space="preserve"> differences between </w:t>
      </w:r>
      <w:r w:rsidR="0015430F" w:rsidRPr="00FA5729">
        <w:rPr>
          <w:rFonts w:ascii="Cambria" w:hAnsi="Cambria"/>
        </w:rPr>
        <w:t>butterflies</w:t>
      </w:r>
      <w:r w:rsidR="00E56114" w:rsidRPr="00FA5729">
        <w:rPr>
          <w:rFonts w:ascii="Cambria" w:hAnsi="Cambria"/>
        </w:rPr>
        <w:t xml:space="preserve"> </w:t>
      </w:r>
      <w:r w:rsidR="0015430F" w:rsidRPr="00FA5729">
        <w:rPr>
          <w:rFonts w:ascii="Cambria" w:hAnsi="Cambria"/>
        </w:rPr>
        <w:t xml:space="preserve">from </w:t>
      </w:r>
      <w:r w:rsidR="009310F0">
        <w:rPr>
          <w:rFonts w:ascii="Cambria" w:hAnsi="Cambria"/>
        </w:rPr>
        <w:t>east</w:t>
      </w:r>
      <w:r w:rsidR="0015430F" w:rsidRPr="00FA5729">
        <w:rPr>
          <w:rFonts w:ascii="Cambria" w:hAnsi="Cambria"/>
        </w:rPr>
        <w:t xml:space="preserve"> versus </w:t>
      </w:r>
      <w:r w:rsidR="009310F0">
        <w:rPr>
          <w:rFonts w:ascii="Cambria" w:hAnsi="Cambria"/>
        </w:rPr>
        <w:t>west</w:t>
      </w:r>
      <w:r w:rsidR="0015430F" w:rsidRPr="00FA5729">
        <w:rPr>
          <w:rFonts w:ascii="Cambria" w:hAnsi="Cambria"/>
        </w:rPr>
        <w:t xml:space="preserve"> </w:t>
      </w:r>
      <w:r w:rsidR="00332AAB">
        <w:rPr>
          <w:rFonts w:ascii="Cambria" w:hAnsi="Cambria"/>
        </w:rPr>
        <w:t>(z = 0.21, p &gt; 0.8)</w:t>
      </w:r>
      <w:r w:rsidR="00E56114" w:rsidRPr="00FA5729">
        <w:rPr>
          <w:rFonts w:ascii="Cambria" w:hAnsi="Cambria"/>
        </w:rPr>
        <w:t>. This result makes sense in light of the recent insight that all North America</w:t>
      </w:r>
      <w:r w:rsidR="00310F2B">
        <w:rPr>
          <w:rFonts w:ascii="Cambria" w:hAnsi="Cambria"/>
        </w:rPr>
        <w:t>n monarchs form</w:t>
      </w:r>
      <w:r w:rsidR="00E56114" w:rsidRPr="00FA5729">
        <w:rPr>
          <w:rFonts w:ascii="Cambria" w:hAnsi="Cambria"/>
        </w:rPr>
        <w:t xml:space="preserve"> a randomly mating panmictic population, with enough exchange of migrants at </w:t>
      </w:r>
      <w:del w:id="312" w:author="Micah Freedman" w:date="2018-08-23T18:44:00Z">
        <w:r w:rsidR="00E56114" w:rsidRPr="00FA5729" w:rsidDel="007B414B">
          <w:rPr>
            <w:rFonts w:ascii="Cambria" w:hAnsi="Cambria"/>
          </w:rPr>
          <w:delText xml:space="preserve">the </w:delText>
        </w:r>
      </w:del>
      <w:r w:rsidR="00E56114" w:rsidRPr="00FA5729">
        <w:rPr>
          <w:rFonts w:ascii="Cambria" w:hAnsi="Cambria"/>
        </w:rPr>
        <w:t>Mexican overwintering site</w:t>
      </w:r>
      <w:ins w:id="313" w:author="Micah Freedman" w:date="2018-08-23T18:44:00Z">
        <w:r w:rsidR="007B414B">
          <w:rPr>
            <w:rFonts w:ascii="Cambria" w:hAnsi="Cambria"/>
          </w:rPr>
          <w:t>s</w:t>
        </w:r>
      </w:ins>
      <w:r w:rsidR="00E56114" w:rsidRPr="00FA5729">
        <w:rPr>
          <w:rFonts w:ascii="Cambria" w:hAnsi="Cambria"/>
        </w:rPr>
        <w:t xml:space="preserve"> to collapse any pattern of</w:t>
      </w:r>
      <w:r w:rsidR="00C519FF" w:rsidRPr="00FA5729">
        <w:rPr>
          <w:rFonts w:ascii="Cambria" w:hAnsi="Cambria"/>
        </w:rPr>
        <w:t xml:space="preserve"> genetic differentiation</w:t>
      </w:r>
      <w:r w:rsidR="009F2D78">
        <w:rPr>
          <w:rFonts w:ascii="Cambria" w:hAnsi="Cambria"/>
        </w:rPr>
        <w:t xml:space="preserve"> [</w:t>
      </w:r>
      <w:r w:rsidR="00405DCA">
        <w:rPr>
          <w:rFonts w:ascii="Cambria" w:hAnsi="Cambria"/>
        </w:rPr>
        <w:t>3</w:t>
      </w:r>
      <w:ins w:id="314" w:author="Micah Freedman" w:date="2018-08-31T02:42:00Z">
        <w:r w:rsidR="001E4976">
          <w:rPr>
            <w:rFonts w:ascii="Cambria" w:hAnsi="Cambria"/>
          </w:rPr>
          <w:t>2</w:t>
        </w:r>
      </w:ins>
      <w:del w:id="315" w:author="Micah Freedman" w:date="2018-08-31T02:42:00Z">
        <w:r w:rsidR="00405DCA" w:rsidDel="001E4976">
          <w:rPr>
            <w:rFonts w:ascii="Cambria" w:hAnsi="Cambria"/>
          </w:rPr>
          <w:delText>1</w:delText>
        </w:r>
      </w:del>
      <w:r w:rsidR="00405DCA">
        <w:rPr>
          <w:rFonts w:ascii="Cambria" w:hAnsi="Cambria"/>
        </w:rPr>
        <w:t>,3</w:t>
      </w:r>
      <w:ins w:id="316" w:author="Micah Freedman" w:date="2018-08-31T02:42:00Z">
        <w:r w:rsidR="001E4976">
          <w:rPr>
            <w:rFonts w:ascii="Cambria" w:hAnsi="Cambria"/>
          </w:rPr>
          <w:t>3</w:t>
        </w:r>
      </w:ins>
      <w:del w:id="317" w:author="Micah Freedman" w:date="2018-08-31T02:42:00Z">
        <w:r w:rsidR="00405DCA" w:rsidDel="001E4976">
          <w:rPr>
            <w:rFonts w:ascii="Cambria" w:hAnsi="Cambria"/>
          </w:rPr>
          <w:delText>2</w:delText>
        </w:r>
      </w:del>
      <w:r w:rsidR="00C720C5">
        <w:rPr>
          <w:rFonts w:ascii="Cambria" w:hAnsi="Cambria"/>
        </w:rPr>
        <w:t>]</w:t>
      </w:r>
      <w:r w:rsidR="00E56114" w:rsidRPr="00FA5729">
        <w:rPr>
          <w:rFonts w:ascii="Cambria" w:hAnsi="Cambria"/>
        </w:rPr>
        <w:t xml:space="preserve">. </w:t>
      </w:r>
      <w:r w:rsidR="0015430F" w:rsidRPr="00FA5729">
        <w:rPr>
          <w:rFonts w:ascii="Cambria" w:hAnsi="Cambria"/>
        </w:rPr>
        <w:t>These results suggest that</w:t>
      </w:r>
      <w:ins w:id="318" w:author="Micah Freedman" w:date="2018-08-23T18:45:00Z">
        <w:r w:rsidR="007B414B">
          <w:rPr>
            <w:rFonts w:ascii="Cambria" w:hAnsi="Cambria"/>
          </w:rPr>
          <w:t xml:space="preserve"> it is</w:t>
        </w:r>
      </w:ins>
      <w:r w:rsidR="0015430F" w:rsidRPr="00FA5729">
        <w:rPr>
          <w:rFonts w:ascii="Cambria" w:hAnsi="Cambria"/>
        </w:rPr>
        <w:t xml:space="preserve"> </w:t>
      </w:r>
      <w:del w:id="319" w:author="Micah Freedman" w:date="2018-08-23T18:45:00Z">
        <w:r w:rsidR="0015430F" w:rsidRPr="00FA5729" w:rsidDel="007B414B">
          <w:rPr>
            <w:rFonts w:ascii="Cambria" w:hAnsi="Cambria"/>
          </w:rPr>
          <w:delText>it is</w:delText>
        </w:r>
        <w:r w:rsidR="009310F0" w:rsidDel="007B414B">
          <w:rPr>
            <w:rFonts w:ascii="Cambria" w:hAnsi="Cambria"/>
          </w:rPr>
          <w:delText xml:space="preserve"> the selection differential resulting from</w:delText>
        </w:r>
        <w:r w:rsidR="00E56114" w:rsidRPr="00FA5729" w:rsidDel="007B414B">
          <w:rPr>
            <w:rFonts w:ascii="Cambria" w:hAnsi="Cambria"/>
          </w:rPr>
          <w:delText xml:space="preserve"> </w:delText>
        </w:r>
      </w:del>
      <w:r w:rsidR="00E56114" w:rsidRPr="00FA5729">
        <w:rPr>
          <w:rFonts w:ascii="Cambria" w:hAnsi="Cambria"/>
        </w:rPr>
        <w:t xml:space="preserve">the nearly </w:t>
      </w:r>
      <w:r w:rsidR="00C519FF" w:rsidRPr="00FA5729">
        <w:rPr>
          <w:rFonts w:ascii="Cambria" w:hAnsi="Cambria"/>
        </w:rPr>
        <w:t xml:space="preserve">ten-fold </w:t>
      </w:r>
      <w:r w:rsidR="00E56114" w:rsidRPr="00FA5729">
        <w:rPr>
          <w:rFonts w:ascii="Cambria" w:hAnsi="Cambria"/>
        </w:rPr>
        <w:t xml:space="preserve">difference in </w:t>
      </w:r>
      <w:r w:rsidR="00C519FF" w:rsidRPr="00FA5729">
        <w:rPr>
          <w:rFonts w:ascii="Cambria" w:hAnsi="Cambria"/>
        </w:rPr>
        <w:t xml:space="preserve">average </w:t>
      </w:r>
      <w:r w:rsidR="00E56114" w:rsidRPr="00FA5729">
        <w:rPr>
          <w:rFonts w:ascii="Cambria" w:hAnsi="Cambria"/>
        </w:rPr>
        <w:t xml:space="preserve">migration distance between </w:t>
      </w:r>
      <w:del w:id="320" w:author="Micah Freedman" w:date="2018-08-23T18:45:00Z">
        <w:r w:rsidR="00E56114" w:rsidRPr="00FA5729" w:rsidDel="007B414B">
          <w:rPr>
            <w:rFonts w:ascii="Cambria" w:hAnsi="Cambria"/>
          </w:rPr>
          <w:delText xml:space="preserve">butterflies overwintering in California versus Mexico </w:delText>
        </w:r>
        <w:r w:rsidR="0015430F" w:rsidRPr="00FA5729" w:rsidDel="007B414B">
          <w:rPr>
            <w:rFonts w:ascii="Cambria" w:hAnsi="Cambria"/>
          </w:rPr>
          <w:delText>that</w:delText>
        </w:r>
        <w:r w:rsidR="00E56114" w:rsidRPr="00FA5729" w:rsidDel="007B414B">
          <w:rPr>
            <w:rFonts w:ascii="Cambria" w:hAnsi="Cambria"/>
          </w:rPr>
          <w:delText xml:space="preserve"> accounts for the differences in si</w:delText>
        </w:r>
        <w:r w:rsidR="00C519FF" w:rsidRPr="00FA5729" w:rsidDel="007B414B">
          <w:rPr>
            <w:rFonts w:ascii="Cambria" w:hAnsi="Cambria"/>
          </w:rPr>
          <w:delText>ze of overwintering butterflies between eastern and western North America</w:delText>
        </w:r>
      </w:del>
      <w:ins w:id="321" w:author="Micah Freedman" w:date="2018-08-23T18:45:00Z">
        <w:r w:rsidR="007B414B">
          <w:rPr>
            <w:rFonts w:ascii="Cambria" w:hAnsi="Cambria"/>
          </w:rPr>
          <w:t>eastern and western overwintering monarchs</w:t>
        </w:r>
      </w:ins>
      <w:ins w:id="322" w:author="Micah Freedman" w:date="2018-08-23T18:46:00Z">
        <w:r w:rsidR="007B414B">
          <w:rPr>
            <w:rFonts w:ascii="Cambria" w:hAnsi="Cambria"/>
          </w:rPr>
          <w:t xml:space="preserve"> that drives </w:t>
        </w:r>
      </w:ins>
      <w:ins w:id="323" w:author="Micah Freedman" w:date="2018-08-23T18:51:00Z">
        <w:r w:rsidR="006966CE">
          <w:rPr>
            <w:rFonts w:ascii="Cambria" w:hAnsi="Cambria"/>
          </w:rPr>
          <w:t>differences in wing area</w:t>
        </w:r>
      </w:ins>
      <w:del w:id="324" w:author="Micah Freedman" w:date="2018-08-23T18:46:00Z">
        <w:r w:rsidR="0015430F" w:rsidRPr="00FA5729" w:rsidDel="007B414B">
          <w:rPr>
            <w:rFonts w:ascii="Cambria" w:hAnsi="Cambria"/>
          </w:rPr>
          <w:delText>,</w:delText>
        </w:r>
        <w:r w:rsidR="00310F2B" w:rsidDel="007B414B">
          <w:rPr>
            <w:rFonts w:ascii="Cambria" w:hAnsi="Cambria"/>
          </w:rPr>
          <w:delText xml:space="preserve"> as suggested by Altizer and Davis (2010</w:delText>
        </w:r>
        <w:r w:rsidR="00EB59F3" w:rsidDel="007B414B">
          <w:rPr>
            <w:rFonts w:ascii="Cambria" w:hAnsi="Cambria"/>
          </w:rPr>
          <w:delText>)</w:delText>
        </w:r>
        <w:r w:rsidR="00494329" w:rsidDel="007B414B">
          <w:rPr>
            <w:rFonts w:ascii="Cambria" w:hAnsi="Cambria"/>
          </w:rPr>
          <w:delText xml:space="preserve"> [</w:delText>
        </w:r>
      </w:del>
      <w:ins w:id="325" w:author="Micah Freedman" w:date="2018-08-23T18:46:00Z">
        <w:r w:rsidR="007B414B">
          <w:rPr>
            <w:rFonts w:ascii="Cambria" w:hAnsi="Cambria"/>
          </w:rPr>
          <w:t xml:space="preserve"> [8]</w:t>
        </w:r>
      </w:ins>
      <w:del w:id="326" w:author="Micah Freedman" w:date="2018-08-23T18:46:00Z">
        <w:r w:rsidR="00494329" w:rsidDel="007B414B">
          <w:rPr>
            <w:rFonts w:ascii="Cambria" w:hAnsi="Cambria"/>
          </w:rPr>
          <w:delText>8</w:delText>
        </w:r>
        <w:r w:rsidR="00C720C5" w:rsidDel="007B414B">
          <w:rPr>
            <w:rFonts w:ascii="Cambria" w:hAnsi="Cambria"/>
          </w:rPr>
          <w:delText>]</w:delText>
        </w:r>
      </w:del>
      <w:r w:rsidR="00310F2B">
        <w:rPr>
          <w:rFonts w:ascii="Cambria" w:hAnsi="Cambria"/>
        </w:rPr>
        <w:t>,</w:t>
      </w:r>
      <w:r w:rsidR="0015430F" w:rsidRPr="00FA5729">
        <w:rPr>
          <w:rFonts w:ascii="Cambria" w:hAnsi="Cambria"/>
        </w:rPr>
        <w:t xml:space="preserve"> rather than any genetic differentiation between populations</w:t>
      </w:r>
      <w:r w:rsidR="00C519FF" w:rsidRPr="00FA5729">
        <w:rPr>
          <w:rFonts w:ascii="Cambria" w:hAnsi="Cambria"/>
        </w:rPr>
        <w:t>.</w:t>
      </w:r>
      <w:r w:rsidR="009310F0">
        <w:rPr>
          <w:rFonts w:ascii="Cambria" w:hAnsi="Cambria"/>
        </w:rPr>
        <w:t xml:space="preserve"> </w:t>
      </w:r>
      <w:r w:rsidR="00332AAB">
        <w:rPr>
          <w:rFonts w:ascii="Cambria" w:hAnsi="Cambria"/>
        </w:rPr>
        <w:t>Note, however, that all western overwintering butterflies</w:t>
      </w:r>
      <w:r w:rsidR="009310F0">
        <w:rPr>
          <w:rFonts w:ascii="Cambria" w:hAnsi="Cambria"/>
        </w:rPr>
        <w:t xml:space="preserve"> included in our study</w:t>
      </w:r>
      <w:r w:rsidR="00332AAB">
        <w:rPr>
          <w:rFonts w:ascii="Cambria" w:hAnsi="Cambria"/>
        </w:rPr>
        <w:t xml:space="preserve"> were collected in California, even though some portion of western summer breeders apparently </w:t>
      </w:r>
      <w:r w:rsidR="009310F0">
        <w:rPr>
          <w:rFonts w:ascii="Cambria" w:hAnsi="Cambria"/>
        </w:rPr>
        <w:t xml:space="preserve">migrate to Mexico in the autumn </w:t>
      </w:r>
      <w:r w:rsidR="009F2D78">
        <w:rPr>
          <w:rFonts w:ascii="Cambria" w:hAnsi="Cambria"/>
        </w:rPr>
        <w:t>[</w:t>
      </w:r>
      <w:r w:rsidR="00405DCA">
        <w:rPr>
          <w:rFonts w:ascii="Cambria" w:hAnsi="Cambria"/>
        </w:rPr>
        <w:t>3</w:t>
      </w:r>
      <w:ins w:id="327" w:author="Micah Freedman" w:date="2018-08-31T02:42:00Z">
        <w:r w:rsidR="001E4976">
          <w:rPr>
            <w:rFonts w:ascii="Cambria" w:hAnsi="Cambria"/>
          </w:rPr>
          <w:t>4</w:t>
        </w:r>
      </w:ins>
      <w:del w:id="328" w:author="Micah Freedman" w:date="2018-08-31T02:42:00Z">
        <w:r w:rsidR="00405DCA" w:rsidDel="001E4976">
          <w:rPr>
            <w:rFonts w:ascii="Cambria" w:hAnsi="Cambria"/>
          </w:rPr>
          <w:delText>3</w:delText>
        </w:r>
      </w:del>
      <w:r w:rsidR="00C720C5">
        <w:rPr>
          <w:rFonts w:ascii="Cambria" w:hAnsi="Cambria"/>
        </w:rPr>
        <w:t>]</w:t>
      </w:r>
      <w:r w:rsidR="009310F0">
        <w:rPr>
          <w:rFonts w:ascii="Cambria" w:hAnsi="Cambria"/>
        </w:rPr>
        <w:t>.</w:t>
      </w:r>
    </w:p>
    <w:p w14:paraId="697954D5" w14:textId="336B1648" w:rsidR="0056553D" w:rsidRDefault="00E275AB" w:rsidP="009E3E0F">
      <w:pPr>
        <w:spacing w:line="480" w:lineRule="auto"/>
        <w:jc w:val="both"/>
        <w:rPr>
          <w:ins w:id="329" w:author="Micah Freedman" w:date="2018-08-24T10:12:00Z"/>
          <w:rFonts w:ascii="Cambria" w:hAnsi="Cambria"/>
        </w:rPr>
      </w:pPr>
      <w:r w:rsidRPr="00FA5729">
        <w:rPr>
          <w:rFonts w:ascii="Cambria" w:hAnsi="Cambria"/>
        </w:rPr>
        <w:tab/>
      </w:r>
      <w:r w:rsidR="00C04289" w:rsidRPr="00FA5729">
        <w:rPr>
          <w:rFonts w:ascii="Cambria" w:hAnsi="Cambria"/>
        </w:rPr>
        <w:t xml:space="preserve">We also found a significant effect of </w:t>
      </w:r>
      <w:r w:rsidRPr="00FA5729">
        <w:rPr>
          <w:rFonts w:ascii="Cambria" w:hAnsi="Cambria"/>
        </w:rPr>
        <w:t>latitude of collection</w:t>
      </w:r>
      <w:r w:rsidR="00C04289" w:rsidRPr="00FA5729">
        <w:rPr>
          <w:rFonts w:ascii="Cambria" w:hAnsi="Cambria"/>
        </w:rPr>
        <w:t xml:space="preserve"> for</w:t>
      </w:r>
      <w:r w:rsidRPr="00FA5729">
        <w:rPr>
          <w:rFonts w:ascii="Cambria" w:hAnsi="Cambria"/>
        </w:rPr>
        <w:t xml:space="preserve"> both wing area and roundness. This result contrasts with those of Li </w:t>
      </w:r>
      <w:r w:rsidRPr="00FA5729">
        <w:rPr>
          <w:rFonts w:ascii="Cambria" w:hAnsi="Cambria"/>
          <w:i/>
        </w:rPr>
        <w:t>et al.</w:t>
      </w:r>
      <w:r w:rsidRPr="00FA5729">
        <w:rPr>
          <w:rFonts w:ascii="Cambria" w:hAnsi="Cambria"/>
        </w:rPr>
        <w:t xml:space="preserve"> (2016)</w:t>
      </w:r>
      <w:r w:rsidR="009F2D78">
        <w:rPr>
          <w:rFonts w:ascii="Cambria" w:hAnsi="Cambria"/>
        </w:rPr>
        <w:t xml:space="preserve"> [11</w:t>
      </w:r>
      <w:r w:rsidR="00C720C5">
        <w:rPr>
          <w:rFonts w:ascii="Cambria" w:hAnsi="Cambria"/>
        </w:rPr>
        <w:t>]</w:t>
      </w:r>
      <w:r w:rsidRPr="00FA5729">
        <w:rPr>
          <w:rFonts w:ascii="Cambria" w:hAnsi="Cambria"/>
        </w:rPr>
        <w:t xml:space="preserve">, who did not find evidence for </w:t>
      </w:r>
      <w:r w:rsidR="00C04289" w:rsidRPr="00FA5729">
        <w:rPr>
          <w:rFonts w:ascii="Cambria" w:hAnsi="Cambria"/>
        </w:rPr>
        <w:t>a latitudinal cline</w:t>
      </w:r>
      <w:r w:rsidRPr="00FA5729">
        <w:rPr>
          <w:rFonts w:ascii="Cambria" w:hAnsi="Cambria"/>
        </w:rPr>
        <w:t xml:space="preserve"> in wing morphology and instead suggested that migratory status rather than latitude drives patterns of monarch wing morphology. Latitudinal clines </w:t>
      </w:r>
      <w:r w:rsidR="00310F2B">
        <w:rPr>
          <w:rFonts w:ascii="Cambria" w:hAnsi="Cambria"/>
        </w:rPr>
        <w:t>in body si</w:t>
      </w:r>
      <w:r w:rsidR="005674AC" w:rsidRPr="00FA5729">
        <w:rPr>
          <w:rFonts w:ascii="Cambria" w:hAnsi="Cambria"/>
        </w:rPr>
        <w:t xml:space="preserve">ze related traits </w:t>
      </w:r>
      <w:r w:rsidRPr="00FA5729">
        <w:rPr>
          <w:rFonts w:ascii="Cambria" w:hAnsi="Cambria"/>
        </w:rPr>
        <w:t xml:space="preserve">are ubiquitous across </w:t>
      </w:r>
      <w:r w:rsidR="00C04289" w:rsidRPr="00FA5729">
        <w:rPr>
          <w:rFonts w:ascii="Cambria" w:hAnsi="Cambria"/>
        </w:rPr>
        <w:t xml:space="preserve">both endo- and ectotherms </w:t>
      </w:r>
      <w:r w:rsidR="009F2D78">
        <w:rPr>
          <w:rFonts w:ascii="Cambria" w:hAnsi="Cambria"/>
        </w:rPr>
        <w:t>[</w:t>
      </w:r>
      <w:r w:rsidR="00405DCA">
        <w:rPr>
          <w:rFonts w:ascii="Cambria" w:hAnsi="Cambria"/>
        </w:rPr>
        <w:t>3</w:t>
      </w:r>
      <w:ins w:id="330" w:author="Micah Freedman" w:date="2018-08-31T02:42:00Z">
        <w:r w:rsidR="001E4976">
          <w:rPr>
            <w:rFonts w:ascii="Cambria" w:hAnsi="Cambria"/>
          </w:rPr>
          <w:t>5</w:t>
        </w:r>
      </w:ins>
      <w:del w:id="331" w:author="Micah Freedman" w:date="2018-08-31T02:42:00Z">
        <w:r w:rsidR="00405DCA" w:rsidDel="001E4976">
          <w:rPr>
            <w:rFonts w:ascii="Cambria" w:hAnsi="Cambria"/>
          </w:rPr>
          <w:delText>4</w:delText>
        </w:r>
      </w:del>
      <w:r w:rsidR="00405DCA">
        <w:rPr>
          <w:rFonts w:ascii="Cambria" w:hAnsi="Cambria"/>
        </w:rPr>
        <w:t>,3</w:t>
      </w:r>
      <w:ins w:id="332" w:author="Micah Freedman" w:date="2018-08-31T02:42:00Z">
        <w:r w:rsidR="001E4976">
          <w:rPr>
            <w:rFonts w:ascii="Cambria" w:hAnsi="Cambria"/>
          </w:rPr>
          <w:t>6</w:t>
        </w:r>
      </w:ins>
      <w:del w:id="333" w:author="Micah Freedman" w:date="2018-08-31T02:42:00Z">
        <w:r w:rsidR="00405DCA" w:rsidDel="001E4976">
          <w:rPr>
            <w:rFonts w:ascii="Cambria" w:hAnsi="Cambria"/>
          </w:rPr>
          <w:delText>5</w:delText>
        </w:r>
      </w:del>
      <w:r w:rsidR="000101D8">
        <w:rPr>
          <w:rFonts w:ascii="Cambria" w:hAnsi="Cambria"/>
        </w:rPr>
        <w:t>]</w:t>
      </w:r>
      <w:r w:rsidR="00C04289" w:rsidRPr="00FA5729">
        <w:rPr>
          <w:rFonts w:ascii="Cambria" w:hAnsi="Cambria"/>
        </w:rPr>
        <w:t>, with size typically increasing with latitude as we saw in our data</w:t>
      </w:r>
      <w:r w:rsidRPr="00FA5729">
        <w:rPr>
          <w:rFonts w:ascii="Cambria" w:hAnsi="Cambria"/>
        </w:rPr>
        <w:t xml:space="preserve">. </w:t>
      </w:r>
      <w:ins w:id="334" w:author="Micah Freedman" w:date="2018-08-24T10:12:00Z">
        <w:r w:rsidR="0056553D">
          <w:rPr>
            <w:rFonts w:ascii="Cambria" w:hAnsi="Cambria"/>
          </w:rPr>
          <w:t xml:space="preserve">However, it is important to note that </w:t>
        </w:r>
      </w:ins>
      <w:ins w:id="335" w:author="Micah Freedman" w:date="2018-08-24T10:13:00Z">
        <w:r w:rsidR="008A047B">
          <w:rPr>
            <w:rFonts w:ascii="Cambria" w:hAnsi="Cambria"/>
          </w:rPr>
          <w:t xml:space="preserve">latitude of collection for adult monarchs may be a poor proxy for the latitude at which larvae developed, which is when adult </w:t>
        </w:r>
      </w:ins>
      <w:ins w:id="336" w:author="Micah Freedman" w:date="2018-08-31T00:34:00Z">
        <w:r w:rsidR="006B5A1A">
          <w:rPr>
            <w:rFonts w:ascii="Cambria" w:hAnsi="Cambria"/>
          </w:rPr>
          <w:t xml:space="preserve">wing </w:t>
        </w:r>
      </w:ins>
      <w:ins w:id="337" w:author="Micah Freedman" w:date="2018-08-24T10:13:00Z">
        <w:r w:rsidR="008A047B">
          <w:rPr>
            <w:rFonts w:ascii="Cambria" w:hAnsi="Cambria"/>
          </w:rPr>
          <w:t>m</w:t>
        </w:r>
        <w:r w:rsidR="006B5A1A">
          <w:rPr>
            <w:rFonts w:ascii="Cambria" w:hAnsi="Cambria"/>
          </w:rPr>
          <w:t xml:space="preserve">orphology is determined. This </w:t>
        </w:r>
        <w:r w:rsidR="008A047B">
          <w:rPr>
            <w:rFonts w:ascii="Cambria" w:hAnsi="Cambria"/>
          </w:rPr>
          <w:t xml:space="preserve">may be especially true for butterflies </w:t>
        </w:r>
      </w:ins>
      <w:ins w:id="338" w:author="Micah Freedman" w:date="2018-08-31T00:33:00Z">
        <w:r w:rsidR="006B5A1A">
          <w:rPr>
            <w:rFonts w:ascii="Cambria" w:hAnsi="Cambria"/>
          </w:rPr>
          <w:t xml:space="preserve">collected </w:t>
        </w:r>
      </w:ins>
      <w:ins w:id="339" w:author="Micah Freedman" w:date="2018-08-24T10:13:00Z">
        <w:r w:rsidR="008A047B">
          <w:rPr>
            <w:rFonts w:ascii="Cambria" w:hAnsi="Cambria"/>
          </w:rPr>
          <w:t>during the spring and fall migration</w:t>
        </w:r>
      </w:ins>
      <w:ins w:id="340" w:author="Micah Freedman" w:date="2018-08-31T00:33:00Z">
        <w:r w:rsidR="006B5A1A">
          <w:rPr>
            <w:rFonts w:ascii="Cambria" w:hAnsi="Cambria"/>
          </w:rPr>
          <w:t xml:space="preserve"> periods</w:t>
        </w:r>
      </w:ins>
      <w:ins w:id="341" w:author="Micah Freedman" w:date="2018-08-24T10:13:00Z">
        <w:r w:rsidR="008A047B">
          <w:rPr>
            <w:rFonts w:ascii="Cambria" w:hAnsi="Cambria"/>
          </w:rPr>
          <w:t xml:space="preserve">, as </w:t>
        </w:r>
      </w:ins>
      <w:ins w:id="342" w:author="Micah Freedman" w:date="2018-08-31T00:33:00Z">
        <w:r w:rsidR="006B5A1A">
          <w:rPr>
            <w:rFonts w:ascii="Cambria" w:hAnsi="Cambria"/>
          </w:rPr>
          <w:t>these intervals</w:t>
        </w:r>
      </w:ins>
      <w:ins w:id="343" w:author="Micah Freedman" w:date="2018-08-24T10:13:00Z">
        <w:r w:rsidR="008A047B">
          <w:rPr>
            <w:rFonts w:ascii="Cambria" w:hAnsi="Cambria"/>
          </w:rPr>
          <w:t xml:space="preserve"> </w:t>
        </w:r>
      </w:ins>
      <w:ins w:id="344" w:author="Micah Freedman" w:date="2018-08-24T10:15:00Z">
        <w:r w:rsidR="008A047B">
          <w:rPr>
            <w:rFonts w:ascii="Cambria" w:hAnsi="Cambria"/>
          </w:rPr>
          <w:t>are more likely to</w:t>
        </w:r>
      </w:ins>
      <w:ins w:id="345" w:author="Micah Freedman" w:date="2018-08-24T11:55:00Z">
        <w:r w:rsidR="0082768D">
          <w:rPr>
            <w:rFonts w:ascii="Cambria" w:hAnsi="Cambria"/>
          </w:rPr>
          <w:t xml:space="preserve"> have</w:t>
        </w:r>
      </w:ins>
      <w:ins w:id="346" w:author="Micah Freedman" w:date="2018-08-24T10:15:00Z">
        <w:r w:rsidR="008A047B">
          <w:rPr>
            <w:rFonts w:ascii="Cambria" w:hAnsi="Cambria"/>
          </w:rPr>
          <w:t xml:space="preserve"> originated from distant locations.</w:t>
        </w:r>
      </w:ins>
      <w:ins w:id="347" w:author="Micah Freedman" w:date="2018-08-24T10:13:00Z">
        <w:r w:rsidR="008A047B">
          <w:rPr>
            <w:rFonts w:ascii="Cambria" w:hAnsi="Cambria"/>
          </w:rPr>
          <w:t xml:space="preserve"> </w:t>
        </w:r>
      </w:ins>
    </w:p>
    <w:p w14:paraId="4F30E7B9" w14:textId="78F37D61" w:rsidR="00E275AB" w:rsidRPr="00FA5729" w:rsidRDefault="0056553D" w:rsidP="009E3E0F">
      <w:pPr>
        <w:spacing w:line="480" w:lineRule="auto"/>
        <w:jc w:val="both"/>
        <w:rPr>
          <w:rFonts w:ascii="Cambria" w:hAnsi="Cambria"/>
        </w:rPr>
      </w:pPr>
      <w:ins w:id="348" w:author="Micah Freedman" w:date="2018-08-24T10:12:00Z">
        <w:r>
          <w:rPr>
            <w:rFonts w:ascii="Cambria" w:hAnsi="Cambria"/>
          </w:rPr>
          <w:tab/>
        </w:r>
      </w:ins>
      <w:r w:rsidR="003452C0">
        <w:rPr>
          <w:rFonts w:ascii="Cambria" w:hAnsi="Cambria"/>
        </w:rPr>
        <w:t>T</w:t>
      </w:r>
      <w:r w:rsidR="00E275AB" w:rsidRPr="00FA5729">
        <w:rPr>
          <w:rFonts w:ascii="Cambria" w:hAnsi="Cambria"/>
        </w:rPr>
        <w:t xml:space="preserve">here are multiple </w:t>
      </w:r>
      <w:r w:rsidR="007B7EF0">
        <w:rPr>
          <w:rFonts w:ascii="Cambria" w:hAnsi="Cambria"/>
        </w:rPr>
        <w:t xml:space="preserve">possible </w:t>
      </w:r>
      <w:r w:rsidR="00E275AB" w:rsidRPr="00FA5729">
        <w:rPr>
          <w:rFonts w:ascii="Cambria" w:hAnsi="Cambria"/>
        </w:rPr>
        <w:t xml:space="preserve">reasons why </w:t>
      </w:r>
      <w:r w:rsidR="003452C0">
        <w:rPr>
          <w:rFonts w:ascii="Cambria" w:hAnsi="Cambria"/>
        </w:rPr>
        <w:t>the latitudinal cline in wing morphology was so apparent in our data.</w:t>
      </w:r>
      <w:r w:rsidR="00E275AB" w:rsidRPr="00FA5729">
        <w:rPr>
          <w:rFonts w:ascii="Cambria" w:hAnsi="Cambria"/>
        </w:rPr>
        <w:t xml:space="preserve">  </w:t>
      </w:r>
      <w:del w:id="349" w:author="Micah Freedman" w:date="2018-08-23T18:52:00Z">
        <w:r w:rsidR="00E275AB" w:rsidRPr="00FA5729" w:rsidDel="006966CE">
          <w:rPr>
            <w:rFonts w:ascii="Cambria" w:hAnsi="Cambria"/>
          </w:rPr>
          <w:delText>First, this finding may reflect</w:delText>
        </w:r>
      </w:del>
      <w:ins w:id="350" w:author="Micah Freedman" w:date="2018-08-23T18:52:00Z">
        <w:r w:rsidR="006966CE">
          <w:rPr>
            <w:rFonts w:ascii="Cambria" w:hAnsi="Cambria"/>
          </w:rPr>
          <w:t>The first and most parsimonious explanation is</w:t>
        </w:r>
      </w:ins>
      <w:r w:rsidR="00E275AB" w:rsidRPr="00FA5729">
        <w:rPr>
          <w:rFonts w:ascii="Cambria" w:hAnsi="Cambria"/>
        </w:rPr>
        <w:t xml:space="preserve"> that migration </w:t>
      </w:r>
      <w:del w:id="351" w:author="Micah Freedman" w:date="2018-08-23T18:53:00Z">
        <w:r w:rsidR="00E275AB" w:rsidRPr="00FA5729" w:rsidDel="006966CE">
          <w:rPr>
            <w:rFonts w:ascii="Cambria" w:hAnsi="Cambria"/>
          </w:rPr>
          <w:delText>has acted</w:delText>
        </w:r>
      </w:del>
      <w:ins w:id="352" w:author="Micah Freedman" w:date="2018-08-23T18:53:00Z">
        <w:r w:rsidR="006966CE">
          <w:rPr>
            <w:rFonts w:ascii="Cambria" w:hAnsi="Cambria"/>
          </w:rPr>
          <w:t>acts</w:t>
        </w:r>
      </w:ins>
      <w:r w:rsidR="00E275AB" w:rsidRPr="00FA5729">
        <w:rPr>
          <w:rFonts w:ascii="Cambria" w:hAnsi="Cambria"/>
        </w:rPr>
        <w:t xml:space="preserve"> as a selective filter during the spring re-migration away from overwintering sites, such that only the most capable migrants reach </w:t>
      </w:r>
      <w:r w:rsidR="007B7EF0">
        <w:rPr>
          <w:rFonts w:ascii="Cambria" w:hAnsi="Cambria"/>
        </w:rPr>
        <w:t>more</w:t>
      </w:r>
      <w:r w:rsidR="00E275AB" w:rsidRPr="00FA5729">
        <w:rPr>
          <w:rFonts w:ascii="Cambria" w:hAnsi="Cambria"/>
        </w:rPr>
        <w:t xml:space="preserve"> northerly latitudes. A second hypothesis relates to development rate and temperature, whereby caterpillars that develop under cooler temperatures such as those that might be encountered at higher latitudes are more likely to grow large</w:t>
      </w:r>
      <w:r w:rsidR="005674AC" w:rsidRPr="00FA5729">
        <w:rPr>
          <w:rFonts w:ascii="Cambria" w:hAnsi="Cambria"/>
        </w:rPr>
        <w:t xml:space="preserve"> </w:t>
      </w:r>
      <w:r w:rsidR="009F2D78">
        <w:rPr>
          <w:rFonts w:ascii="Cambria" w:hAnsi="Cambria"/>
        </w:rPr>
        <w:t>[</w:t>
      </w:r>
      <w:r w:rsidR="00405DCA">
        <w:rPr>
          <w:rFonts w:ascii="Cambria" w:hAnsi="Cambria"/>
        </w:rPr>
        <w:t>3</w:t>
      </w:r>
      <w:ins w:id="353" w:author="Micah Freedman" w:date="2018-08-31T02:42:00Z">
        <w:r w:rsidR="001E4976">
          <w:rPr>
            <w:rFonts w:ascii="Cambria" w:hAnsi="Cambria"/>
          </w:rPr>
          <w:t>5</w:t>
        </w:r>
      </w:ins>
      <w:del w:id="354" w:author="Micah Freedman" w:date="2018-08-31T02:42:00Z">
        <w:r w:rsidR="00405DCA" w:rsidDel="001E4976">
          <w:rPr>
            <w:rFonts w:ascii="Cambria" w:hAnsi="Cambria"/>
          </w:rPr>
          <w:delText>4</w:delText>
        </w:r>
      </w:del>
      <w:r w:rsidR="00405DCA">
        <w:rPr>
          <w:rFonts w:ascii="Cambria" w:hAnsi="Cambria"/>
        </w:rPr>
        <w:t>,3</w:t>
      </w:r>
      <w:ins w:id="355" w:author="Micah Freedman" w:date="2018-08-31T02:42:00Z">
        <w:r w:rsidR="001E4976">
          <w:rPr>
            <w:rFonts w:ascii="Cambria" w:hAnsi="Cambria"/>
          </w:rPr>
          <w:t>6</w:t>
        </w:r>
      </w:ins>
      <w:del w:id="356" w:author="Micah Freedman" w:date="2018-08-31T02:42:00Z">
        <w:r w:rsidR="00405DCA" w:rsidDel="001E4976">
          <w:rPr>
            <w:rFonts w:ascii="Cambria" w:hAnsi="Cambria"/>
          </w:rPr>
          <w:delText>5</w:delText>
        </w:r>
      </w:del>
      <w:r w:rsidR="000101D8">
        <w:rPr>
          <w:rFonts w:ascii="Cambria" w:hAnsi="Cambria"/>
        </w:rPr>
        <w:t>]</w:t>
      </w:r>
      <w:r w:rsidR="005E19C1">
        <w:rPr>
          <w:rFonts w:ascii="Cambria" w:hAnsi="Cambria"/>
        </w:rPr>
        <w:t xml:space="preserve">; however, we again note that Flockhart </w:t>
      </w:r>
      <w:r w:rsidR="005E19C1" w:rsidRPr="005E19C1">
        <w:rPr>
          <w:rFonts w:ascii="Cambria" w:hAnsi="Cambria"/>
          <w:i/>
        </w:rPr>
        <w:t>et al.</w:t>
      </w:r>
      <w:r w:rsidR="005E19C1">
        <w:rPr>
          <w:rFonts w:ascii="Cambria" w:hAnsi="Cambria"/>
        </w:rPr>
        <w:t xml:space="preserve"> (2017)</w:t>
      </w:r>
      <w:r w:rsidR="000101D8">
        <w:rPr>
          <w:rFonts w:ascii="Cambria" w:hAnsi="Cambria"/>
        </w:rPr>
        <w:t xml:space="preserve"> [</w:t>
      </w:r>
      <w:r w:rsidR="009F2D78">
        <w:rPr>
          <w:rFonts w:ascii="Cambria" w:hAnsi="Cambria"/>
        </w:rPr>
        <w:t>17</w:t>
      </w:r>
      <w:r w:rsidR="000101D8">
        <w:rPr>
          <w:rFonts w:ascii="Cambria" w:hAnsi="Cambria"/>
        </w:rPr>
        <w:t>]</w:t>
      </w:r>
      <w:r w:rsidR="005E19C1">
        <w:rPr>
          <w:rFonts w:ascii="Cambria" w:hAnsi="Cambria"/>
        </w:rPr>
        <w:t xml:space="preserve"> found no relationship between temperature in the inferred natal range and wing area for Mexican overwintering butterflies</w:t>
      </w:r>
      <w:r w:rsidR="00E275AB" w:rsidRPr="00FA5729">
        <w:rPr>
          <w:rFonts w:ascii="Cambria" w:hAnsi="Cambria"/>
        </w:rPr>
        <w:t>. A final possible explanation is that host plants that occur further north in the monarch’s North American range suppo</w:t>
      </w:r>
      <w:r w:rsidR="00C04289" w:rsidRPr="00FA5729">
        <w:rPr>
          <w:rFonts w:ascii="Cambria" w:hAnsi="Cambria"/>
        </w:rPr>
        <w:t xml:space="preserve">rt especially large butterflies, an explanation </w:t>
      </w:r>
      <w:r w:rsidR="005E19C1">
        <w:rPr>
          <w:rFonts w:ascii="Cambria" w:hAnsi="Cambria"/>
        </w:rPr>
        <w:t>that</w:t>
      </w:r>
      <w:r w:rsidR="00C04289" w:rsidRPr="00FA5729">
        <w:rPr>
          <w:rFonts w:ascii="Cambria" w:hAnsi="Cambria"/>
        </w:rPr>
        <w:t xml:space="preserve"> we discuss later.</w:t>
      </w:r>
    </w:p>
    <w:p w14:paraId="6BA409AB" w14:textId="432F8ECC" w:rsidR="00E56114" w:rsidRPr="00FA5729" w:rsidRDefault="00E56114" w:rsidP="009E3E0F">
      <w:pPr>
        <w:spacing w:line="480" w:lineRule="auto"/>
        <w:jc w:val="both"/>
        <w:rPr>
          <w:rFonts w:ascii="Cambria" w:hAnsi="Cambria"/>
        </w:rPr>
      </w:pPr>
      <w:r w:rsidRPr="00FA5729">
        <w:rPr>
          <w:rFonts w:ascii="Cambria" w:hAnsi="Cambria"/>
        </w:rPr>
        <w:tab/>
        <w:t xml:space="preserve">The final predictor that explained a substantial portion of the variation in North American monarch wing morphology was </w:t>
      </w:r>
      <w:r w:rsidR="0015430F" w:rsidRPr="00FA5729">
        <w:rPr>
          <w:rFonts w:ascii="Cambria" w:hAnsi="Cambria"/>
        </w:rPr>
        <w:t>the year of collection</w:t>
      </w:r>
      <w:r w:rsidRPr="00FA5729">
        <w:rPr>
          <w:rFonts w:ascii="Cambria" w:hAnsi="Cambria"/>
        </w:rPr>
        <w:t xml:space="preserve">, with butterflies increasing </w:t>
      </w:r>
      <w:r w:rsidR="0015430F" w:rsidRPr="00FA5729">
        <w:rPr>
          <w:rFonts w:ascii="Cambria" w:hAnsi="Cambria"/>
        </w:rPr>
        <w:t xml:space="preserve">significantly </w:t>
      </w:r>
      <w:r w:rsidRPr="00FA5729">
        <w:rPr>
          <w:rFonts w:ascii="Cambria" w:hAnsi="Cambria"/>
        </w:rPr>
        <w:t>in size over our sampling window.  This pattern is intriguing and has not been documented for monarch butterflies before. This result was further corroborated by reanalyzing the data</w:t>
      </w:r>
      <w:r w:rsidR="0015430F" w:rsidRPr="00FA5729">
        <w:rPr>
          <w:rFonts w:ascii="Cambria" w:hAnsi="Cambria"/>
        </w:rPr>
        <w:t xml:space="preserve"> from Flockhart </w:t>
      </w:r>
      <w:r w:rsidR="0015430F" w:rsidRPr="00FA5729">
        <w:rPr>
          <w:rFonts w:ascii="Cambria" w:hAnsi="Cambria"/>
          <w:i/>
        </w:rPr>
        <w:t>et al.</w:t>
      </w:r>
      <w:r w:rsidR="00F26967" w:rsidRPr="00FA5729">
        <w:rPr>
          <w:rFonts w:ascii="Cambria" w:hAnsi="Cambria"/>
        </w:rPr>
        <w:t>’s</w:t>
      </w:r>
      <w:r w:rsidR="005E19C1">
        <w:rPr>
          <w:rFonts w:ascii="Cambria" w:hAnsi="Cambria"/>
        </w:rPr>
        <w:t xml:space="preserve"> (2017)</w:t>
      </w:r>
      <w:r w:rsidR="006D40F4">
        <w:rPr>
          <w:rFonts w:ascii="Cambria" w:hAnsi="Cambria"/>
        </w:rPr>
        <w:t xml:space="preserve"> [</w:t>
      </w:r>
      <w:r w:rsidR="009F2D78">
        <w:rPr>
          <w:rFonts w:ascii="Cambria" w:hAnsi="Cambria"/>
        </w:rPr>
        <w:t>17</w:t>
      </w:r>
      <w:r w:rsidR="000101D8">
        <w:rPr>
          <w:rFonts w:ascii="Cambria" w:hAnsi="Cambria"/>
        </w:rPr>
        <w:t>]</w:t>
      </w:r>
      <w:r w:rsidR="0015430F" w:rsidRPr="00FA5729">
        <w:rPr>
          <w:rFonts w:ascii="Cambria" w:hAnsi="Cambria"/>
        </w:rPr>
        <w:t xml:space="preserve"> </w:t>
      </w:r>
      <w:r w:rsidRPr="00FA5729">
        <w:rPr>
          <w:rFonts w:ascii="Cambria" w:hAnsi="Cambria"/>
        </w:rPr>
        <w:t>Mexican overwintering butterflies, which also show a significant incr</w:t>
      </w:r>
      <w:r w:rsidR="0041164A" w:rsidRPr="00FA5729">
        <w:rPr>
          <w:rFonts w:ascii="Cambria" w:hAnsi="Cambria"/>
        </w:rPr>
        <w:t>e</w:t>
      </w:r>
      <w:r w:rsidR="0015430F" w:rsidRPr="00FA5729">
        <w:rPr>
          <w:rFonts w:ascii="Cambria" w:hAnsi="Cambria"/>
        </w:rPr>
        <w:t xml:space="preserve">ase in wing size through time. </w:t>
      </w:r>
      <w:r w:rsidR="0041164A" w:rsidRPr="00FA5729">
        <w:rPr>
          <w:rFonts w:ascii="Cambria" w:hAnsi="Cambria"/>
        </w:rPr>
        <w:t>While the Flockhart paper chose to include year as a random effect to account for stochastic year-to-year variability (e.g. annual differences in c</w:t>
      </w:r>
      <w:r w:rsidR="00C519FF" w:rsidRPr="00FA5729">
        <w:rPr>
          <w:rFonts w:ascii="Cambria" w:hAnsi="Cambria"/>
        </w:rPr>
        <w:t xml:space="preserve">limate suitability of breeding </w:t>
      </w:r>
      <w:r w:rsidR="0041164A" w:rsidRPr="00FA5729">
        <w:rPr>
          <w:rFonts w:ascii="Cambria" w:hAnsi="Cambria"/>
        </w:rPr>
        <w:t xml:space="preserve">grounds), our </w:t>
      </w:r>
      <w:r w:rsidR="008218C3" w:rsidRPr="00FA5729">
        <w:rPr>
          <w:rFonts w:ascii="Cambria" w:hAnsi="Cambria"/>
        </w:rPr>
        <w:t xml:space="preserve">overall </w:t>
      </w:r>
      <w:r w:rsidR="0041164A" w:rsidRPr="00FA5729">
        <w:rPr>
          <w:rFonts w:ascii="Cambria" w:hAnsi="Cambria"/>
        </w:rPr>
        <w:t xml:space="preserve">dataset includes observations from 119 unique years, which should </w:t>
      </w:r>
      <w:r w:rsidR="006D40F4">
        <w:rPr>
          <w:rFonts w:ascii="Cambria" w:hAnsi="Cambria"/>
        </w:rPr>
        <w:t>integrate over</w:t>
      </w:r>
      <w:r w:rsidR="0041164A" w:rsidRPr="00FA5729">
        <w:rPr>
          <w:rFonts w:ascii="Cambria" w:hAnsi="Cambria"/>
        </w:rPr>
        <w:t xml:space="preserve"> </w:t>
      </w:r>
      <w:r w:rsidR="00C519FF" w:rsidRPr="00FA5729">
        <w:rPr>
          <w:rFonts w:ascii="Cambria" w:hAnsi="Cambria"/>
        </w:rPr>
        <w:t>the impact</w:t>
      </w:r>
      <w:r w:rsidR="006D40F4">
        <w:rPr>
          <w:rFonts w:ascii="Cambria" w:hAnsi="Cambria"/>
        </w:rPr>
        <w:t>s</w:t>
      </w:r>
      <w:r w:rsidR="00C519FF" w:rsidRPr="00FA5729">
        <w:rPr>
          <w:rFonts w:ascii="Cambria" w:hAnsi="Cambria"/>
        </w:rPr>
        <w:t xml:space="preserve"> of any stochastic year-to-year variation. </w:t>
      </w:r>
      <w:del w:id="357" w:author="Micah Freedman" w:date="2018-08-28T09:47:00Z">
        <w:r w:rsidR="00465D7C" w:rsidDel="007A7493">
          <w:rPr>
            <w:rFonts w:ascii="Cambria" w:hAnsi="Cambria"/>
          </w:rPr>
          <w:delText xml:space="preserve">While </w:delText>
        </w:r>
      </w:del>
      <w:ins w:id="358" w:author="Micah Freedman" w:date="2018-08-28T09:47:00Z">
        <w:r w:rsidR="007A7493">
          <w:rPr>
            <w:rFonts w:ascii="Cambria" w:hAnsi="Cambria"/>
          </w:rPr>
          <w:t>B</w:t>
        </w:r>
      </w:ins>
      <w:del w:id="359" w:author="Micah Freedman" w:date="2018-08-28T09:47:00Z">
        <w:r w:rsidR="00465D7C" w:rsidDel="007A7493">
          <w:rPr>
            <w:rFonts w:ascii="Cambria" w:hAnsi="Cambria"/>
          </w:rPr>
          <w:delText>b</w:delText>
        </w:r>
      </w:del>
      <w:r w:rsidR="00465D7C">
        <w:rPr>
          <w:rFonts w:ascii="Cambria" w:hAnsi="Cambria"/>
        </w:rPr>
        <w:t xml:space="preserve">oth datasets </w:t>
      </w:r>
      <w:del w:id="360" w:author="Micah Freedman" w:date="2018-08-28T09:47:00Z">
        <w:r w:rsidR="00465D7C" w:rsidDel="007A7493">
          <w:rPr>
            <w:rFonts w:ascii="Cambria" w:hAnsi="Cambria"/>
          </w:rPr>
          <w:delText xml:space="preserve">do </w:delText>
        </w:r>
      </w:del>
      <w:r w:rsidR="00465D7C">
        <w:rPr>
          <w:rFonts w:ascii="Cambria" w:hAnsi="Cambria"/>
        </w:rPr>
        <w:t xml:space="preserve">indicate a significant size increase through time, </w:t>
      </w:r>
      <w:ins w:id="361" w:author="Micah Freedman" w:date="2018-08-28T09:47:00Z">
        <w:r w:rsidR="007A7493">
          <w:rPr>
            <w:rFonts w:ascii="Cambria" w:hAnsi="Cambria"/>
          </w:rPr>
          <w:t xml:space="preserve">although </w:t>
        </w:r>
      </w:ins>
      <w:r w:rsidR="00465D7C">
        <w:rPr>
          <w:rFonts w:ascii="Cambria" w:hAnsi="Cambria"/>
        </w:rPr>
        <w:t>the magnitude of this increase seems to be greater in the summer breeding (</w:t>
      </w:r>
      <w:r w:rsidR="00E909A2">
        <w:rPr>
          <w:rFonts w:ascii="Cambria" w:hAnsi="Cambria"/>
        </w:rPr>
        <w:t xml:space="preserve">1.18 </w:t>
      </w:r>
      <w:r w:rsidR="00E909A2" w:rsidRPr="00FA5729">
        <w:rPr>
          <w:rFonts w:ascii="Cambria" w:eastAsia="ＭＳ ゴシック" w:hAnsi="Cambria"/>
          <w:color w:val="000000"/>
        </w:rPr>
        <w:t>±</w:t>
      </w:r>
      <w:r w:rsidR="00E909A2">
        <w:rPr>
          <w:rFonts w:ascii="Cambria" w:eastAsia="ＭＳ ゴシック" w:hAnsi="Cambria"/>
          <w:color w:val="000000"/>
        </w:rPr>
        <w:t xml:space="preserve"> 0.54</w:t>
      </w:r>
      <w:r w:rsidR="00E909A2">
        <w:rPr>
          <w:rFonts w:ascii="Cambria" w:hAnsi="Cambria"/>
        </w:rPr>
        <w:t xml:space="preserve"> mm</w:t>
      </w:r>
      <w:r w:rsidR="00E909A2">
        <w:rPr>
          <w:rFonts w:ascii="Cambria" w:hAnsi="Cambria"/>
          <w:vertAlign w:val="superscript"/>
        </w:rPr>
        <w:t>2</w:t>
      </w:r>
      <w:r w:rsidR="00E909A2">
        <w:rPr>
          <w:rFonts w:ascii="Cambria" w:hAnsi="Cambria"/>
        </w:rPr>
        <w:t>/year</w:t>
      </w:r>
      <w:r w:rsidR="00465D7C">
        <w:rPr>
          <w:rFonts w:ascii="Cambria" w:hAnsi="Cambria"/>
        </w:rPr>
        <w:t xml:space="preserve">) compared to </w:t>
      </w:r>
      <w:r w:rsidR="00475ACB">
        <w:rPr>
          <w:rFonts w:ascii="Cambria" w:hAnsi="Cambria"/>
        </w:rPr>
        <w:t>overwintering butterflies (0.44</w:t>
      </w:r>
      <w:r w:rsidR="00465D7C">
        <w:rPr>
          <w:rFonts w:ascii="Cambria" w:hAnsi="Cambria"/>
        </w:rPr>
        <w:t xml:space="preserve"> </w:t>
      </w:r>
      <w:r w:rsidR="00465D7C" w:rsidRPr="00FA5729">
        <w:rPr>
          <w:rFonts w:ascii="Cambria" w:eastAsia="ＭＳ ゴシック" w:hAnsi="Cambria"/>
          <w:color w:val="000000"/>
        </w:rPr>
        <w:t>±</w:t>
      </w:r>
      <w:r w:rsidR="00465D7C">
        <w:rPr>
          <w:rFonts w:ascii="Cambria" w:eastAsia="ＭＳ ゴシック" w:hAnsi="Cambria"/>
          <w:color w:val="000000"/>
        </w:rPr>
        <w:t xml:space="preserve"> </w:t>
      </w:r>
      <w:r w:rsidR="00E909A2">
        <w:rPr>
          <w:rFonts w:ascii="Cambria" w:eastAsia="ＭＳ ゴシック" w:hAnsi="Cambria"/>
          <w:color w:val="000000"/>
        </w:rPr>
        <w:t>0.21</w:t>
      </w:r>
      <w:r w:rsidR="00465D7C">
        <w:rPr>
          <w:rFonts w:ascii="Cambria" w:hAnsi="Cambria"/>
        </w:rPr>
        <w:t xml:space="preserve"> mm</w:t>
      </w:r>
      <w:r w:rsidR="00465D7C">
        <w:rPr>
          <w:rFonts w:ascii="Cambria" w:hAnsi="Cambria"/>
          <w:vertAlign w:val="superscript"/>
        </w:rPr>
        <w:t>2</w:t>
      </w:r>
      <w:r w:rsidR="00465D7C">
        <w:rPr>
          <w:rFonts w:ascii="Cambria" w:hAnsi="Cambria"/>
        </w:rPr>
        <w:t>/year)</w:t>
      </w:r>
      <w:r w:rsidR="00475ACB">
        <w:rPr>
          <w:rFonts w:ascii="Cambria" w:hAnsi="Cambria"/>
        </w:rPr>
        <w:t>.</w:t>
      </w:r>
      <w:r w:rsidR="00465D7C">
        <w:rPr>
          <w:rFonts w:ascii="Cambria" w:hAnsi="Cambria"/>
        </w:rPr>
        <w:t xml:space="preserve"> </w:t>
      </w:r>
      <w:r w:rsidRPr="00FA5729">
        <w:rPr>
          <w:rFonts w:ascii="Cambria" w:hAnsi="Cambria"/>
        </w:rPr>
        <w:t xml:space="preserve">In contrast, neither our data nor the Flockhart data suggest a change in forewing </w:t>
      </w:r>
      <w:del w:id="362" w:author="Micah Freedman" w:date="2018-08-23T18:54:00Z">
        <w:r w:rsidRPr="00FA5729" w:rsidDel="006966CE">
          <w:rPr>
            <w:rFonts w:ascii="Cambria" w:hAnsi="Cambria"/>
          </w:rPr>
          <w:delText xml:space="preserve">shape </w:delText>
        </w:r>
      </w:del>
      <w:ins w:id="363" w:author="Micah Freedman" w:date="2018-08-23T18:54:00Z">
        <w:r w:rsidR="006966CE">
          <w:rPr>
            <w:rFonts w:ascii="Cambria" w:hAnsi="Cambria"/>
          </w:rPr>
          <w:t>elongation</w:t>
        </w:r>
        <w:r w:rsidR="006966CE" w:rsidRPr="00FA5729">
          <w:rPr>
            <w:rFonts w:ascii="Cambria" w:hAnsi="Cambria"/>
          </w:rPr>
          <w:t xml:space="preserve"> </w:t>
        </w:r>
      </w:ins>
      <w:r w:rsidRPr="00FA5729">
        <w:rPr>
          <w:rFonts w:ascii="Cambria" w:hAnsi="Cambria"/>
        </w:rPr>
        <w:t xml:space="preserve">through time.  </w:t>
      </w:r>
      <w:r w:rsidR="00ED587D">
        <w:rPr>
          <w:rFonts w:ascii="Cambria" w:hAnsi="Cambria"/>
        </w:rPr>
        <w:t>Combining our results with those of Flockhart</w:t>
      </w:r>
      <w:r w:rsidR="00942C8C">
        <w:rPr>
          <w:rFonts w:ascii="Cambria" w:hAnsi="Cambria"/>
        </w:rPr>
        <w:t xml:space="preserve"> </w:t>
      </w:r>
      <w:r w:rsidR="00942C8C">
        <w:rPr>
          <w:rFonts w:ascii="Cambria" w:hAnsi="Cambria"/>
          <w:i/>
        </w:rPr>
        <w:t>et al.</w:t>
      </w:r>
      <w:r w:rsidR="00ED587D">
        <w:rPr>
          <w:rFonts w:ascii="Cambria" w:hAnsi="Cambria"/>
        </w:rPr>
        <w:t xml:space="preserve"> provides compelling evidence that the observed increase in size through time is not simply an artifact of small sample sizes or </w:t>
      </w:r>
      <w:r w:rsidR="000C5FD2">
        <w:rPr>
          <w:rFonts w:ascii="Cambria" w:hAnsi="Cambria"/>
        </w:rPr>
        <w:t>stochastic year-to-year variability.</w:t>
      </w:r>
    </w:p>
    <w:p w14:paraId="791B055D" w14:textId="727B31C9" w:rsidR="00ED587D" w:rsidRDefault="00E56114" w:rsidP="009E3E0F">
      <w:pPr>
        <w:spacing w:line="480" w:lineRule="auto"/>
        <w:jc w:val="both"/>
        <w:rPr>
          <w:rFonts w:ascii="Cambria" w:hAnsi="Cambria"/>
        </w:rPr>
      </w:pPr>
      <w:r w:rsidRPr="00FA5729">
        <w:rPr>
          <w:rFonts w:ascii="Cambria" w:hAnsi="Cambria"/>
        </w:rPr>
        <w:tab/>
      </w:r>
      <w:r w:rsidR="00CB5C69" w:rsidRPr="00FA5729">
        <w:rPr>
          <w:rFonts w:ascii="Cambria" w:hAnsi="Cambria"/>
        </w:rPr>
        <w:t xml:space="preserve">In assessing the result of increased size through time, it is important to keep two things in mind: the first is that the absolute change in wing </w:t>
      </w:r>
      <w:del w:id="364" w:author="Micah Freedman" w:date="2018-08-23T18:49:00Z">
        <w:r w:rsidR="00CB5C69" w:rsidRPr="00FA5729" w:rsidDel="007B414B">
          <w:rPr>
            <w:rFonts w:ascii="Cambria" w:hAnsi="Cambria"/>
          </w:rPr>
          <w:delText xml:space="preserve">size </w:delText>
        </w:r>
      </w:del>
      <w:ins w:id="365" w:author="Micah Freedman" w:date="2018-08-23T18:49:00Z">
        <w:r w:rsidR="007B414B">
          <w:rPr>
            <w:rFonts w:ascii="Cambria" w:hAnsi="Cambria"/>
          </w:rPr>
          <w:t>area</w:t>
        </w:r>
        <w:r w:rsidR="007B414B" w:rsidRPr="00FA5729">
          <w:rPr>
            <w:rFonts w:ascii="Cambria" w:hAnsi="Cambria"/>
          </w:rPr>
          <w:t xml:space="preserve"> </w:t>
        </w:r>
      </w:ins>
      <w:r w:rsidR="00CB5C69" w:rsidRPr="00FA5729">
        <w:rPr>
          <w:rFonts w:ascii="Cambria" w:hAnsi="Cambria"/>
        </w:rPr>
        <w:t>over the sampling window is still relatively modest,</w:t>
      </w:r>
      <w:r w:rsidR="00F26967" w:rsidRPr="00FA5729">
        <w:rPr>
          <w:rFonts w:ascii="Cambria" w:hAnsi="Cambria"/>
        </w:rPr>
        <w:t xml:space="preserve"> corresponding to an overall increase of approximately</w:t>
      </w:r>
      <w:ins w:id="366" w:author="Micah Freedman" w:date="2018-08-23T18:48:00Z">
        <w:r w:rsidR="007B414B">
          <w:rPr>
            <w:rFonts w:ascii="Cambria" w:hAnsi="Cambria"/>
          </w:rPr>
          <w:t xml:space="preserve"> 4.9%</w:t>
        </w:r>
      </w:ins>
      <w:r w:rsidR="00F26967" w:rsidRPr="00FA5729">
        <w:rPr>
          <w:rFonts w:ascii="Cambria" w:hAnsi="Cambria"/>
        </w:rPr>
        <w:t xml:space="preserve"> </w:t>
      </w:r>
      <w:del w:id="367" w:author="Micah Freedman" w:date="2018-08-23T18:48:00Z">
        <w:r w:rsidR="00F26967" w:rsidRPr="00FA5729" w:rsidDel="007B414B">
          <w:rPr>
            <w:rFonts w:ascii="Cambria" w:hAnsi="Cambria"/>
          </w:rPr>
          <w:delText>0.44</w:delText>
        </w:r>
      </w:del>
      <w:ins w:id="368" w:author="Micah Freedman" w:date="2018-08-23T18:48:00Z">
        <w:r w:rsidR="007B414B">
          <w:rPr>
            <w:rFonts w:ascii="Cambria" w:hAnsi="Cambria"/>
          </w:rPr>
          <w:t>(43.</w:t>
        </w:r>
        <w:r w:rsidR="006966CE">
          <w:rPr>
            <w:rFonts w:ascii="Cambria" w:hAnsi="Cambria"/>
          </w:rPr>
          <w:t>6</w:t>
        </w:r>
      </w:ins>
      <w:r w:rsidR="00F26967" w:rsidRPr="00FA5729">
        <w:rPr>
          <w:rFonts w:ascii="Cambria" w:hAnsi="Cambria"/>
        </w:rPr>
        <w:t xml:space="preserve"> </w:t>
      </w:r>
      <w:ins w:id="369" w:author="Micah Freedman" w:date="2018-08-23T18:48:00Z">
        <w:r w:rsidR="007B414B">
          <w:rPr>
            <w:rFonts w:ascii="Cambria" w:hAnsi="Cambria"/>
          </w:rPr>
          <w:t>m</w:t>
        </w:r>
      </w:ins>
      <w:del w:id="370" w:author="Micah Freedman" w:date="2018-08-23T18:48:00Z">
        <w:r w:rsidR="00F26967" w:rsidRPr="00FA5729" w:rsidDel="007B414B">
          <w:rPr>
            <w:rFonts w:ascii="Cambria" w:hAnsi="Cambria"/>
          </w:rPr>
          <w:delText>c</w:delText>
        </w:r>
      </w:del>
      <w:r w:rsidR="00F26967" w:rsidRPr="00FA5729">
        <w:rPr>
          <w:rFonts w:ascii="Cambria" w:hAnsi="Cambria"/>
        </w:rPr>
        <w:t>m</w:t>
      </w:r>
      <w:r w:rsidR="00F26967" w:rsidRPr="00FA5729">
        <w:rPr>
          <w:rFonts w:ascii="Cambria" w:hAnsi="Cambria"/>
          <w:vertAlign w:val="superscript"/>
        </w:rPr>
        <w:t>2</w:t>
      </w:r>
      <w:ins w:id="371" w:author="Micah Freedman" w:date="2018-08-23T18:48:00Z">
        <w:r w:rsidR="007B414B">
          <w:rPr>
            <w:rFonts w:ascii="Cambria" w:hAnsi="Cambria"/>
          </w:rPr>
          <w:t>)</w:t>
        </w:r>
      </w:ins>
      <w:r w:rsidR="006D40F4">
        <w:rPr>
          <w:rFonts w:ascii="Cambria" w:hAnsi="Cambria"/>
        </w:rPr>
        <w:t xml:space="preserve"> over </w:t>
      </w:r>
      <w:del w:id="372" w:author="Micah Freedman" w:date="2018-08-24T09:57:00Z">
        <w:r w:rsidR="006D40F4" w:rsidDel="005A0D0D">
          <w:rPr>
            <w:rFonts w:ascii="Cambria" w:hAnsi="Cambria"/>
          </w:rPr>
          <w:delText>more than 100</w:delText>
        </w:r>
      </w:del>
      <w:ins w:id="373" w:author="Micah Freedman" w:date="2018-08-24T09:57:00Z">
        <w:r w:rsidR="005A0D0D">
          <w:rPr>
            <w:rFonts w:ascii="Cambria" w:hAnsi="Cambria"/>
          </w:rPr>
          <w:t>140</w:t>
        </w:r>
      </w:ins>
      <w:r w:rsidR="006D40F4">
        <w:rPr>
          <w:rFonts w:ascii="Cambria" w:hAnsi="Cambria"/>
        </w:rPr>
        <w:t xml:space="preserve"> </w:t>
      </w:r>
      <w:ins w:id="374" w:author="Micah Freedman" w:date="2018-08-24T09:57:00Z">
        <w:r w:rsidR="005A0D0D">
          <w:rPr>
            <w:rFonts w:ascii="Cambria" w:hAnsi="Cambria"/>
          </w:rPr>
          <w:t>years</w:t>
        </w:r>
      </w:ins>
      <w:del w:id="375" w:author="Micah Freedman" w:date="2018-08-24T09:57:00Z">
        <w:r w:rsidR="006D40F4" w:rsidDel="005A0D0D">
          <w:rPr>
            <w:rFonts w:ascii="Cambria" w:hAnsi="Cambria"/>
          </w:rPr>
          <w:delText>years</w:delText>
        </w:r>
      </w:del>
      <w:r w:rsidR="00CB5C69" w:rsidRPr="00FA5729">
        <w:rPr>
          <w:rFonts w:ascii="Cambria" w:hAnsi="Cambria"/>
        </w:rPr>
        <w:t xml:space="preserve">. </w:t>
      </w:r>
      <w:del w:id="376" w:author="Micah Freedman" w:date="2018-08-24T09:45:00Z">
        <w:r w:rsidR="00F26967" w:rsidRPr="00FA5729" w:rsidDel="00567CD9">
          <w:rPr>
            <w:rFonts w:ascii="Cambria" w:hAnsi="Cambria"/>
          </w:rPr>
          <w:delText>The magnitude of this effect is small compared to other sources of variation in our dataset</w:delText>
        </w:r>
        <w:r w:rsidR="00ED587D" w:rsidDel="00567CD9">
          <w:rPr>
            <w:rFonts w:ascii="Cambria" w:hAnsi="Cambria"/>
          </w:rPr>
          <w:delText>—by</w:delText>
        </w:r>
      </w:del>
      <w:ins w:id="377" w:author="Micah Freedman" w:date="2018-08-24T09:45:00Z">
        <w:r w:rsidR="00567CD9">
          <w:rPr>
            <w:rFonts w:ascii="Cambria" w:hAnsi="Cambria"/>
          </w:rPr>
          <w:t>By</w:t>
        </w:r>
      </w:ins>
      <w:r w:rsidR="00ED587D">
        <w:rPr>
          <w:rFonts w:ascii="Cambria" w:hAnsi="Cambria"/>
        </w:rPr>
        <w:t xml:space="preserve"> comparison, the difference</w:t>
      </w:r>
      <w:ins w:id="378" w:author="Micah Freedman" w:date="2018-08-24T09:45:00Z">
        <w:r w:rsidR="00567CD9">
          <w:rPr>
            <w:rFonts w:ascii="Cambria" w:hAnsi="Cambria"/>
          </w:rPr>
          <w:t xml:space="preserve"> in any given year</w:t>
        </w:r>
      </w:ins>
      <w:r w:rsidR="00ED587D">
        <w:rPr>
          <w:rFonts w:ascii="Cambria" w:hAnsi="Cambria"/>
        </w:rPr>
        <w:t xml:space="preserve"> between overwintering and summer-breeding butterflies is</w:t>
      </w:r>
      <w:ins w:id="379" w:author="Micah Freedman" w:date="2018-08-24T09:47:00Z">
        <w:r w:rsidR="00567CD9">
          <w:rPr>
            <w:rFonts w:ascii="Cambria" w:hAnsi="Cambria"/>
          </w:rPr>
          <w:t xml:space="preserve"> 4.4%</w:t>
        </w:r>
      </w:ins>
      <w:r w:rsidR="00ED587D">
        <w:rPr>
          <w:rFonts w:ascii="Cambria" w:hAnsi="Cambria"/>
        </w:rPr>
        <w:t xml:space="preserve"> </w:t>
      </w:r>
      <w:ins w:id="380" w:author="Micah Freedman" w:date="2018-08-24T09:47:00Z">
        <w:r w:rsidR="00567CD9">
          <w:rPr>
            <w:rFonts w:ascii="Cambria" w:hAnsi="Cambria"/>
          </w:rPr>
          <w:t>(</w:t>
        </w:r>
      </w:ins>
      <w:ins w:id="381" w:author="Micah Freedman" w:date="2018-08-24T09:46:00Z">
        <w:r w:rsidR="00567CD9">
          <w:rPr>
            <w:rFonts w:ascii="Cambria" w:hAnsi="Cambria"/>
          </w:rPr>
          <w:t>38.8</w:t>
        </w:r>
      </w:ins>
      <w:r w:rsidR="00ED587D">
        <w:rPr>
          <w:rFonts w:ascii="Cambria" w:hAnsi="Cambria"/>
        </w:rPr>
        <w:t xml:space="preserve"> </w:t>
      </w:r>
      <w:ins w:id="382" w:author="Micah Freedman" w:date="2018-08-23T18:49:00Z">
        <w:r w:rsidR="007B414B">
          <w:rPr>
            <w:rFonts w:ascii="Cambria" w:hAnsi="Cambria"/>
          </w:rPr>
          <w:t>m</w:t>
        </w:r>
      </w:ins>
      <w:del w:id="383" w:author="Micah Freedman" w:date="2018-08-23T18:49:00Z">
        <w:r w:rsidR="00ED587D" w:rsidDel="007B414B">
          <w:rPr>
            <w:rFonts w:ascii="Cambria" w:hAnsi="Cambria"/>
          </w:rPr>
          <w:delText>c</w:delText>
        </w:r>
      </w:del>
      <w:r w:rsidR="00ED587D">
        <w:rPr>
          <w:rFonts w:ascii="Cambria" w:hAnsi="Cambria"/>
        </w:rPr>
        <w:t>m</w:t>
      </w:r>
      <w:r w:rsidR="00ED587D">
        <w:rPr>
          <w:rFonts w:ascii="Cambria" w:hAnsi="Cambria"/>
          <w:vertAlign w:val="superscript"/>
        </w:rPr>
        <w:t>2</w:t>
      </w:r>
      <w:ins w:id="384" w:author="Micah Freedman" w:date="2018-08-24T09:47:00Z">
        <w:r w:rsidR="00567CD9">
          <w:rPr>
            <w:rFonts w:ascii="Cambria" w:hAnsi="Cambria"/>
          </w:rPr>
          <w:t>)</w:t>
        </w:r>
      </w:ins>
      <w:ins w:id="385" w:author="Micah Freedman" w:date="2018-08-24T09:51:00Z">
        <w:r w:rsidR="00567CD9">
          <w:rPr>
            <w:rFonts w:ascii="Cambria" w:hAnsi="Cambria"/>
          </w:rPr>
          <w:t xml:space="preserve">, </w:t>
        </w:r>
      </w:ins>
      <w:ins w:id="386" w:author="Micah Freedman" w:date="2018-08-24T09:52:00Z">
        <w:r w:rsidR="00567CD9">
          <w:rPr>
            <w:rFonts w:ascii="Cambria" w:hAnsi="Cambria"/>
          </w:rPr>
          <w:t xml:space="preserve">and </w:t>
        </w:r>
      </w:ins>
      <w:ins w:id="387" w:author="Micah Freedman" w:date="2018-08-24T09:53:00Z">
        <w:r w:rsidR="005A0D0D">
          <w:rPr>
            <w:rFonts w:ascii="Cambria" w:hAnsi="Cambria"/>
          </w:rPr>
          <w:t xml:space="preserve">the average size difference between a monarch collected in southern Texas versus southern </w:t>
        </w:r>
      </w:ins>
      <w:ins w:id="388" w:author="Micah Freedman" w:date="2018-08-24T09:56:00Z">
        <w:r w:rsidR="005A0D0D">
          <w:rPr>
            <w:rFonts w:ascii="Cambria" w:hAnsi="Cambria"/>
          </w:rPr>
          <w:t>Manitoba is 4.7% (41.1 mm</w:t>
        </w:r>
        <w:r w:rsidR="005A0D0D">
          <w:rPr>
            <w:rFonts w:ascii="Cambria" w:hAnsi="Cambria"/>
            <w:vertAlign w:val="superscript"/>
          </w:rPr>
          <w:t>2</w:t>
        </w:r>
        <w:r w:rsidR="005A0D0D">
          <w:rPr>
            <w:rFonts w:ascii="Cambria" w:hAnsi="Cambria"/>
          </w:rPr>
          <w:t>)</w:t>
        </w:r>
      </w:ins>
      <w:ins w:id="389" w:author="Micah Freedman" w:date="2018-08-24T09:46:00Z">
        <w:r w:rsidR="00567CD9">
          <w:rPr>
            <w:rFonts w:ascii="Cambria" w:hAnsi="Cambria"/>
          </w:rPr>
          <w:t xml:space="preserve">. </w:t>
        </w:r>
      </w:ins>
      <w:del w:id="390" w:author="Micah Freedman" w:date="2018-08-24T09:46:00Z">
        <w:r w:rsidR="00ED587D" w:rsidDel="00567CD9">
          <w:rPr>
            <w:rFonts w:ascii="Cambria" w:hAnsi="Cambria"/>
          </w:rPr>
          <w:delText>—</w:delText>
        </w:r>
        <w:r w:rsidR="003A7C22" w:rsidDel="00567CD9">
          <w:rPr>
            <w:rFonts w:ascii="Cambria" w:hAnsi="Cambria"/>
          </w:rPr>
          <w:delText xml:space="preserve">and </w:delText>
        </w:r>
      </w:del>
      <w:ins w:id="391" w:author="Micah Freedman" w:date="2018-08-24T09:46:00Z">
        <w:r w:rsidR="00567CD9">
          <w:rPr>
            <w:rFonts w:ascii="Cambria" w:hAnsi="Cambria"/>
          </w:rPr>
          <w:t>M</w:t>
        </w:r>
      </w:ins>
      <w:del w:id="392" w:author="Micah Freedman" w:date="2018-08-24T09:46:00Z">
        <w:r w:rsidR="003A7C22" w:rsidDel="00567CD9">
          <w:rPr>
            <w:rFonts w:ascii="Cambria" w:hAnsi="Cambria"/>
          </w:rPr>
          <w:delText>m</w:delText>
        </w:r>
      </w:del>
      <w:r w:rsidR="003A7C22">
        <w:rPr>
          <w:rFonts w:ascii="Cambria" w:hAnsi="Cambria"/>
        </w:rPr>
        <w:t>ore functional studies linking wing morphology and flight performance</w:t>
      </w:r>
      <w:r w:rsidR="009F2D78">
        <w:rPr>
          <w:rFonts w:ascii="Cambria" w:hAnsi="Cambria"/>
        </w:rPr>
        <w:t xml:space="preserve"> [e.g. </w:t>
      </w:r>
      <w:r w:rsidR="00405DCA">
        <w:rPr>
          <w:rFonts w:ascii="Cambria" w:hAnsi="Cambria"/>
        </w:rPr>
        <w:t>3</w:t>
      </w:r>
      <w:ins w:id="393" w:author="Micah Freedman" w:date="2018-08-31T02:42:00Z">
        <w:r w:rsidR="001E4976">
          <w:rPr>
            <w:rFonts w:ascii="Cambria" w:hAnsi="Cambria"/>
          </w:rPr>
          <w:t>7</w:t>
        </w:r>
      </w:ins>
      <w:del w:id="394" w:author="Micah Freedman" w:date="2018-08-31T02:42:00Z">
        <w:r w:rsidR="00405DCA" w:rsidDel="001E4976">
          <w:rPr>
            <w:rFonts w:ascii="Cambria" w:hAnsi="Cambria"/>
          </w:rPr>
          <w:delText>6</w:delText>
        </w:r>
      </w:del>
      <w:r w:rsidR="00405DCA">
        <w:rPr>
          <w:rFonts w:ascii="Cambria" w:hAnsi="Cambria"/>
        </w:rPr>
        <w:t>,3</w:t>
      </w:r>
      <w:ins w:id="395" w:author="Micah Freedman" w:date="2018-08-31T02:42:00Z">
        <w:r w:rsidR="001E4976">
          <w:rPr>
            <w:rFonts w:ascii="Cambria" w:hAnsi="Cambria"/>
          </w:rPr>
          <w:t>8</w:t>
        </w:r>
      </w:ins>
      <w:del w:id="396" w:author="Micah Freedman" w:date="2018-08-31T02:42:00Z">
        <w:r w:rsidR="00405DCA" w:rsidDel="001E4976">
          <w:rPr>
            <w:rFonts w:ascii="Cambria" w:hAnsi="Cambria"/>
          </w:rPr>
          <w:delText>7</w:delText>
        </w:r>
      </w:del>
      <w:r w:rsidR="000101D8">
        <w:rPr>
          <w:rFonts w:ascii="Cambria" w:hAnsi="Cambria"/>
        </w:rPr>
        <w:t>]</w:t>
      </w:r>
      <w:r w:rsidR="003A7C22">
        <w:rPr>
          <w:rFonts w:ascii="Cambria" w:hAnsi="Cambria"/>
        </w:rPr>
        <w:t xml:space="preserve"> are needed to fully understand how </w:t>
      </w:r>
      <w:r w:rsidR="006D40F4">
        <w:rPr>
          <w:rFonts w:ascii="Cambria" w:hAnsi="Cambria"/>
        </w:rPr>
        <w:t xml:space="preserve">biologically </w:t>
      </w:r>
      <w:r w:rsidR="003A7C22">
        <w:rPr>
          <w:rFonts w:ascii="Cambria" w:hAnsi="Cambria"/>
        </w:rPr>
        <w:t xml:space="preserve">meaningful </w:t>
      </w:r>
      <w:del w:id="397" w:author="Micah Freedman" w:date="2018-08-24T09:46:00Z">
        <w:r w:rsidR="003A7C22" w:rsidDel="00567CD9">
          <w:rPr>
            <w:rFonts w:ascii="Cambria" w:hAnsi="Cambria"/>
          </w:rPr>
          <w:delText xml:space="preserve">this </w:delText>
        </w:r>
        <w:r w:rsidR="00ED587D" w:rsidDel="00567CD9">
          <w:rPr>
            <w:rFonts w:ascii="Cambria" w:hAnsi="Cambria"/>
          </w:rPr>
          <w:delText>difference</w:delText>
        </w:r>
      </w:del>
      <w:ins w:id="398" w:author="Micah Freedman" w:date="2018-08-24T09:46:00Z">
        <w:r w:rsidR="00567CD9">
          <w:rPr>
            <w:rFonts w:ascii="Cambria" w:hAnsi="Cambria"/>
          </w:rPr>
          <w:t>the increase in wing area</w:t>
        </w:r>
      </w:ins>
      <w:r w:rsidR="003A7C22">
        <w:rPr>
          <w:rFonts w:ascii="Cambria" w:hAnsi="Cambria"/>
        </w:rPr>
        <w:t xml:space="preserve"> </w:t>
      </w:r>
      <w:r w:rsidR="00ED587D">
        <w:rPr>
          <w:rFonts w:ascii="Cambria" w:hAnsi="Cambria"/>
        </w:rPr>
        <w:t>may</w:t>
      </w:r>
      <w:r w:rsidR="003A7C22">
        <w:rPr>
          <w:rFonts w:ascii="Cambria" w:hAnsi="Cambria"/>
        </w:rPr>
        <w:t xml:space="preserve"> be</w:t>
      </w:r>
      <w:r w:rsidR="00F26967" w:rsidRPr="00FA5729">
        <w:rPr>
          <w:rFonts w:ascii="Cambria" w:hAnsi="Cambria"/>
        </w:rPr>
        <w:t xml:space="preserve">. </w:t>
      </w:r>
      <w:r w:rsidR="00CB5C69" w:rsidRPr="00FA5729">
        <w:rPr>
          <w:rFonts w:ascii="Cambria" w:hAnsi="Cambria"/>
        </w:rPr>
        <w:t>Second, t</w:t>
      </w:r>
      <w:r w:rsidRPr="00FA5729">
        <w:rPr>
          <w:rFonts w:ascii="Cambria" w:hAnsi="Cambria"/>
        </w:rPr>
        <w:t xml:space="preserve">here are a number of </w:t>
      </w:r>
      <w:r w:rsidR="00CB5C69" w:rsidRPr="00FA5729">
        <w:rPr>
          <w:rFonts w:ascii="Cambria" w:hAnsi="Cambria"/>
        </w:rPr>
        <w:t>non-mutually exclusive</w:t>
      </w:r>
      <w:r w:rsidRPr="00FA5729">
        <w:rPr>
          <w:rFonts w:ascii="Cambria" w:hAnsi="Cambria"/>
        </w:rPr>
        <w:t xml:space="preserve"> explanations for the observed pattern of increased forewing size through time</w:t>
      </w:r>
      <w:r w:rsidR="00CB5C69" w:rsidRPr="00FA5729">
        <w:rPr>
          <w:rFonts w:ascii="Cambria" w:hAnsi="Cambria"/>
        </w:rPr>
        <w:t>, and we do not claim to understand exactly why we see this pattern</w:t>
      </w:r>
      <w:r w:rsidRPr="00FA5729">
        <w:rPr>
          <w:rFonts w:ascii="Cambria" w:hAnsi="Cambria"/>
        </w:rPr>
        <w:t xml:space="preserve">. </w:t>
      </w:r>
    </w:p>
    <w:p w14:paraId="0F13C7E1" w14:textId="0BAD9E49" w:rsidR="0041164A" w:rsidRPr="00FA5729" w:rsidRDefault="00ED587D" w:rsidP="009E3E0F">
      <w:pPr>
        <w:spacing w:line="480" w:lineRule="auto"/>
        <w:jc w:val="both"/>
        <w:rPr>
          <w:rFonts w:ascii="Cambria" w:hAnsi="Cambria"/>
        </w:rPr>
      </w:pPr>
      <w:r>
        <w:rPr>
          <w:rFonts w:ascii="Cambria" w:hAnsi="Cambria"/>
        </w:rPr>
        <w:tab/>
      </w:r>
      <w:r w:rsidR="00E56114" w:rsidRPr="00FA5729">
        <w:rPr>
          <w:rFonts w:ascii="Cambria" w:hAnsi="Cambria"/>
        </w:rPr>
        <w:t>One</w:t>
      </w:r>
      <w:r w:rsidR="00CB5C69" w:rsidRPr="00FA5729">
        <w:rPr>
          <w:rFonts w:ascii="Cambria" w:hAnsi="Cambria"/>
        </w:rPr>
        <w:t xml:space="preserve"> possible explanation</w:t>
      </w:r>
      <w:r w:rsidR="00E56114" w:rsidRPr="00FA5729">
        <w:rPr>
          <w:rFonts w:ascii="Cambria" w:hAnsi="Cambria"/>
        </w:rPr>
        <w:t xml:space="preserve"> is that there is ongoing </w:t>
      </w:r>
      <w:r w:rsidR="007B7EF0">
        <w:rPr>
          <w:rFonts w:ascii="Cambria" w:hAnsi="Cambria"/>
        </w:rPr>
        <w:t>directional</w:t>
      </w:r>
      <w:r w:rsidR="00E56114" w:rsidRPr="00FA5729">
        <w:rPr>
          <w:rFonts w:ascii="Cambria" w:hAnsi="Cambria"/>
        </w:rPr>
        <w:t xml:space="preserve"> selection for increased </w:t>
      </w:r>
      <w:r w:rsidR="00C519FF" w:rsidRPr="00FA5729">
        <w:rPr>
          <w:rFonts w:ascii="Cambria" w:hAnsi="Cambria"/>
        </w:rPr>
        <w:t>forewing size</w:t>
      </w:r>
      <w:r w:rsidR="00E56114" w:rsidRPr="00FA5729">
        <w:rPr>
          <w:rFonts w:ascii="Cambria" w:hAnsi="Cambria"/>
        </w:rPr>
        <w:t>, whereby monarchs that are larger have a relative fitness</w:t>
      </w:r>
      <w:r w:rsidR="00C519FF" w:rsidRPr="00FA5729">
        <w:rPr>
          <w:rFonts w:ascii="Cambria" w:hAnsi="Cambria"/>
        </w:rPr>
        <w:t xml:space="preserve"> advantage and are therefore shifting the overall mean phenotypic value towards larger wing sizes</w:t>
      </w:r>
      <w:r w:rsidR="00E56114" w:rsidRPr="00FA5729">
        <w:rPr>
          <w:rFonts w:ascii="Cambria" w:hAnsi="Cambria"/>
        </w:rPr>
        <w:t xml:space="preserve">. However, monarchs have been migratory over large </w:t>
      </w:r>
      <w:r w:rsidR="0041164A" w:rsidRPr="00FA5729">
        <w:rPr>
          <w:rFonts w:ascii="Cambria" w:hAnsi="Cambria"/>
        </w:rPr>
        <w:t xml:space="preserve">spatial </w:t>
      </w:r>
      <w:r w:rsidR="00E56114" w:rsidRPr="00FA5729">
        <w:rPr>
          <w:rFonts w:ascii="Cambria" w:hAnsi="Cambria"/>
        </w:rPr>
        <w:t>scales within North America for an estimated 20,000 years (and probably longer)</w:t>
      </w:r>
      <w:r w:rsidR="00F26967" w:rsidRPr="00FA5729">
        <w:rPr>
          <w:rFonts w:ascii="Cambria" w:hAnsi="Cambria"/>
        </w:rPr>
        <w:t xml:space="preserve"> </w:t>
      </w:r>
      <w:r w:rsidR="000101D8">
        <w:rPr>
          <w:rFonts w:ascii="Cambria" w:hAnsi="Cambria"/>
        </w:rPr>
        <w:t>[</w:t>
      </w:r>
      <w:r w:rsidR="00405DCA">
        <w:rPr>
          <w:rFonts w:ascii="Cambria" w:hAnsi="Cambria"/>
        </w:rPr>
        <w:t>3</w:t>
      </w:r>
      <w:ins w:id="399" w:author="Micah Freedman" w:date="2018-08-31T02:42:00Z">
        <w:r w:rsidR="001E4976">
          <w:rPr>
            <w:rFonts w:ascii="Cambria" w:hAnsi="Cambria"/>
          </w:rPr>
          <w:t>9</w:t>
        </w:r>
      </w:ins>
      <w:del w:id="400" w:author="Micah Freedman" w:date="2018-08-31T02:42:00Z">
        <w:r w:rsidR="00405DCA" w:rsidDel="001E4976">
          <w:rPr>
            <w:rFonts w:ascii="Cambria" w:hAnsi="Cambria"/>
          </w:rPr>
          <w:delText>8</w:delText>
        </w:r>
      </w:del>
      <w:r w:rsidR="00405DCA">
        <w:rPr>
          <w:rFonts w:ascii="Cambria" w:hAnsi="Cambria"/>
        </w:rPr>
        <w:t>,</w:t>
      </w:r>
      <w:del w:id="401" w:author="Micah Freedman" w:date="2018-08-31T02:43:00Z">
        <w:r w:rsidR="00405DCA" w:rsidDel="001E4976">
          <w:rPr>
            <w:rFonts w:ascii="Cambria" w:hAnsi="Cambria"/>
          </w:rPr>
          <w:delText>39</w:delText>
        </w:r>
      </w:del>
      <w:ins w:id="402" w:author="Micah Freedman" w:date="2018-08-31T02:43:00Z">
        <w:r w:rsidR="001E4976">
          <w:rPr>
            <w:rFonts w:ascii="Cambria" w:hAnsi="Cambria"/>
          </w:rPr>
          <w:t>40</w:t>
        </w:r>
      </w:ins>
      <w:r w:rsidR="000101D8">
        <w:rPr>
          <w:rFonts w:ascii="Cambria" w:hAnsi="Cambria"/>
        </w:rPr>
        <w:t>]</w:t>
      </w:r>
      <w:r w:rsidR="00E56114" w:rsidRPr="00FA5729">
        <w:rPr>
          <w:rFonts w:ascii="Cambria" w:hAnsi="Cambria"/>
        </w:rPr>
        <w:t xml:space="preserve">, so it is not immediately clear why they </w:t>
      </w:r>
      <w:r w:rsidR="0041164A" w:rsidRPr="00FA5729">
        <w:rPr>
          <w:rFonts w:ascii="Cambria" w:hAnsi="Cambria"/>
        </w:rPr>
        <w:t>would not have already been near their optimum wing morphological phenotype. Another possible explanation is that the increased size through time reflects a change in the natal origins of monarchs over the sampling window</w:t>
      </w:r>
      <w:r w:rsidR="000F0626">
        <w:rPr>
          <w:rFonts w:ascii="Cambria" w:hAnsi="Cambria"/>
        </w:rPr>
        <w:t xml:space="preserve">, </w:t>
      </w:r>
      <w:r w:rsidR="0041164A" w:rsidRPr="00FA5729">
        <w:rPr>
          <w:rFonts w:ascii="Cambria" w:hAnsi="Cambria"/>
        </w:rPr>
        <w:t>such that monarchs reaching the overwintering grounds and subsequently recolonizing North America are increasingly deriv</w:t>
      </w:r>
      <w:r w:rsidR="000F0626">
        <w:rPr>
          <w:rFonts w:ascii="Cambria" w:hAnsi="Cambria"/>
        </w:rPr>
        <w:t>ed from more distant locations</w:t>
      </w:r>
      <w:del w:id="403" w:author="Micah Freedman" w:date="2018-08-24T09:58:00Z">
        <w:r w:rsidR="000F0626" w:rsidDel="005A0D0D">
          <w:rPr>
            <w:rFonts w:ascii="Cambria" w:hAnsi="Cambria"/>
          </w:rPr>
          <w:delText>; however</w:delText>
        </w:r>
      </w:del>
      <w:ins w:id="404" w:author="Micah Freedman" w:date="2018-08-24T09:58:00Z">
        <w:r w:rsidR="005A0D0D">
          <w:rPr>
            <w:rFonts w:ascii="Cambria" w:hAnsi="Cambria"/>
          </w:rPr>
          <w:t xml:space="preserve">. </w:t>
        </w:r>
      </w:ins>
      <w:del w:id="405" w:author="Micah Freedman" w:date="2018-08-24T09:58:00Z">
        <w:r w:rsidR="000F0626" w:rsidDel="005A0D0D">
          <w:rPr>
            <w:rFonts w:ascii="Cambria" w:hAnsi="Cambria"/>
          </w:rPr>
          <w:delText xml:space="preserve">, </w:delText>
        </w:r>
      </w:del>
      <w:r w:rsidR="000F0626">
        <w:rPr>
          <w:rFonts w:ascii="Cambria" w:hAnsi="Cambria"/>
        </w:rPr>
        <w:t>Flockhart et al. (2017b)</w:t>
      </w:r>
      <w:r w:rsidR="00521459">
        <w:rPr>
          <w:rFonts w:ascii="Cambria" w:hAnsi="Cambria"/>
        </w:rPr>
        <w:t xml:space="preserve"> [</w:t>
      </w:r>
      <w:del w:id="406" w:author="Micah Freedman" w:date="2018-08-31T02:43:00Z">
        <w:r w:rsidR="00405DCA" w:rsidDel="001E4976">
          <w:rPr>
            <w:rFonts w:ascii="Cambria" w:hAnsi="Cambria"/>
          </w:rPr>
          <w:delText>40</w:delText>
        </w:r>
      </w:del>
      <w:ins w:id="407" w:author="Micah Freedman" w:date="2018-08-31T02:43:00Z">
        <w:r w:rsidR="001E4976">
          <w:rPr>
            <w:rFonts w:ascii="Cambria" w:hAnsi="Cambria"/>
          </w:rPr>
          <w:t>41</w:t>
        </w:r>
      </w:ins>
      <w:r w:rsidR="000101D8">
        <w:rPr>
          <w:rFonts w:ascii="Cambria" w:hAnsi="Cambria"/>
        </w:rPr>
        <w:t>]</w:t>
      </w:r>
      <w:r w:rsidR="000F0626">
        <w:rPr>
          <w:rFonts w:ascii="Cambria" w:hAnsi="Cambria"/>
        </w:rPr>
        <w:t xml:space="preserve"> found no evidence for the hypothesis that natal or</w:t>
      </w:r>
      <w:r w:rsidR="007B7EF0">
        <w:rPr>
          <w:rFonts w:ascii="Cambria" w:hAnsi="Cambria"/>
        </w:rPr>
        <w:t xml:space="preserve">igins changed </w:t>
      </w:r>
      <w:r w:rsidR="006D40F4">
        <w:rPr>
          <w:rFonts w:ascii="Cambria" w:hAnsi="Cambria"/>
        </w:rPr>
        <w:t>during the</w:t>
      </w:r>
      <w:r w:rsidR="007B7EF0">
        <w:rPr>
          <w:rFonts w:ascii="Cambria" w:hAnsi="Cambria"/>
        </w:rPr>
        <w:t xml:space="preserve"> time period between 1974-2014.</w:t>
      </w:r>
      <w:ins w:id="408" w:author="Micah Freedman" w:date="2018-08-24T09:58:00Z">
        <w:r w:rsidR="005A0D0D">
          <w:rPr>
            <w:rFonts w:ascii="Cambria" w:hAnsi="Cambria"/>
          </w:rPr>
          <w:t xml:space="preserve"> However, other studies have suggested that the monarch</w:t>
        </w:r>
      </w:ins>
      <w:ins w:id="409" w:author="Micah Freedman" w:date="2018-08-24T09:59:00Z">
        <w:r w:rsidR="005A0D0D">
          <w:rPr>
            <w:rFonts w:ascii="Cambria" w:hAnsi="Cambria"/>
          </w:rPr>
          <w:t>’s breeding range may be shifting northward [</w:t>
        </w:r>
      </w:ins>
      <w:del w:id="410" w:author="Micah Freedman" w:date="2018-08-31T02:43:00Z">
        <w:r w:rsidR="00405DCA" w:rsidDel="001E4976">
          <w:rPr>
            <w:rFonts w:ascii="Cambria" w:hAnsi="Cambria"/>
          </w:rPr>
          <w:delText>41</w:delText>
        </w:r>
      </w:del>
      <w:ins w:id="411" w:author="Micah Freedman" w:date="2018-08-31T02:43:00Z">
        <w:r w:rsidR="001E4976">
          <w:rPr>
            <w:rFonts w:ascii="Cambria" w:hAnsi="Cambria"/>
          </w:rPr>
          <w:t>42</w:t>
        </w:r>
      </w:ins>
      <w:ins w:id="412" w:author="Micah Freedman" w:date="2018-08-24T09:59:00Z">
        <w:r w:rsidR="005A0D0D">
          <w:rPr>
            <w:rFonts w:ascii="Cambria" w:hAnsi="Cambria"/>
          </w:rPr>
          <w:t>], and there is evidence that the pace of the monarch’s southward migration is becoming faster</w:t>
        </w:r>
      </w:ins>
      <w:ins w:id="413" w:author="Micah Freedman" w:date="2018-08-24T10:00:00Z">
        <w:r w:rsidR="005A0D0D">
          <w:rPr>
            <w:rFonts w:ascii="Cambria" w:hAnsi="Cambria"/>
          </w:rPr>
          <w:t>, potentially as a consequence of a northward range shift</w:t>
        </w:r>
      </w:ins>
      <w:ins w:id="414" w:author="Micah Freedman" w:date="2018-08-24T09:59:00Z">
        <w:r w:rsidR="005A0D0D">
          <w:rPr>
            <w:rFonts w:ascii="Cambria" w:hAnsi="Cambria"/>
          </w:rPr>
          <w:t xml:space="preserve"> [</w:t>
        </w:r>
      </w:ins>
      <w:del w:id="415" w:author="Micah Freedman" w:date="2018-08-31T02:43:00Z">
        <w:r w:rsidR="00405DCA" w:rsidDel="001E4976">
          <w:rPr>
            <w:rFonts w:ascii="Cambria" w:hAnsi="Cambria"/>
          </w:rPr>
          <w:delText>42</w:delText>
        </w:r>
      </w:del>
      <w:ins w:id="416" w:author="Micah Freedman" w:date="2018-08-31T02:43:00Z">
        <w:r w:rsidR="001E4976">
          <w:rPr>
            <w:rFonts w:ascii="Cambria" w:hAnsi="Cambria"/>
          </w:rPr>
          <w:t>43</w:t>
        </w:r>
      </w:ins>
      <w:ins w:id="417" w:author="Micah Freedman" w:date="2018-08-24T09:59:00Z">
        <w:r w:rsidR="005A0D0D">
          <w:rPr>
            <w:rFonts w:ascii="Cambria" w:hAnsi="Cambria"/>
          </w:rPr>
          <w:t>].</w:t>
        </w:r>
      </w:ins>
    </w:p>
    <w:p w14:paraId="265A39BD" w14:textId="62EFE0E1" w:rsidR="00D135E7" w:rsidRPr="0056553D" w:rsidRDefault="0041164A" w:rsidP="009E3E0F">
      <w:pPr>
        <w:spacing w:line="480" w:lineRule="auto"/>
        <w:jc w:val="both"/>
        <w:rPr>
          <w:rFonts w:ascii="Cambria" w:hAnsi="Cambria"/>
        </w:rPr>
      </w:pPr>
      <w:r w:rsidRPr="00FA5729">
        <w:rPr>
          <w:rFonts w:ascii="Cambria" w:hAnsi="Cambria"/>
        </w:rPr>
        <w:tab/>
      </w:r>
      <w:r w:rsidR="00C519FF" w:rsidRPr="00FA5729">
        <w:rPr>
          <w:rFonts w:ascii="Cambria" w:hAnsi="Cambria"/>
        </w:rPr>
        <w:t>Yet another</w:t>
      </w:r>
      <w:r w:rsidRPr="00FA5729">
        <w:rPr>
          <w:rFonts w:ascii="Cambria" w:hAnsi="Cambria"/>
        </w:rPr>
        <w:t xml:space="preserve"> possible reason for the increase in size through time is that the assemblage of milkweed host plants in North America has changed over the sampling window. </w:t>
      </w:r>
      <w:r w:rsidR="008038CD" w:rsidRPr="00FA5729">
        <w:rPr>
          <w:rFonts w:ascii="Cambria" w:hAnsi="Cambria"/>
        </w:rPr>
        <w:t xml:space="preserve">While the absolute abundance of milkweeds has likely decreased precipitously throughout </w:t>
      </w:r>
      <w:del w:id="418" w:author="Micah Freedman" w:date="2018-08-28T10:24:00Z">
        <w:r w:rsidR="008038CD" w:rsidRPr="00FA5729" w:rsidDel="00C14057">
          <w:rPr>
            <w:rFonts w:ascii="Cambria" w:hAnsi="Cambria"/>
          </w:rPr>
          <w:delText>the core</w:delText>
        </w:r>
      </w:del>
      <w:ins w:id="419" w:author="Micah Freedman" w:date="2018-08-28T10:24:00Z">
        <w:r w:rsidR="00C14057">
          <w:rPr>
            <w:rFonts w:ascii="Cambria" w:hAnsi="Cambria"/>
          </w:rPr>
          <w:t>part</w:t>
        </w:r>
      </w:ins>
      <w:r w:rsidR="008038CD" w:rsidRPr="00FA5729">
        <w:rPr>
          <w:rFonts w:ascii="Cambria" w:hAnsi="Cambria"/>
        </w:rPr>
        <w:t xml:space="preserve"> of the monarch’s breeding range in the past </w:t>
      </w:r>
      <w:del w:id="420" w:author="Micah Freedman" w:date="2018-08-28T10:24:00Z">
        <w:r w:rsidR="008038CD" w:rsidRPr="00FA5729" w:rsidDel="00C14057">
          <w:rPr>
            <w:rFonts w:ascii="Cambria" w:hAnsi="Cambria"/>
          </w:rPr>
          <w:delText xml:space="preserve">several </w:delText>
        </w:r>
      </w:del>
      <w:ins w:id="421" w:author="Micah Freedman" w:date="2018-08-28T10:24:00Z">
        <w:r w:rsidR="00C14057">
          <w:rPr>
            <w:rFonts w:ascii="Cambria" w:hAnsi="Cambria"/>
          </w:rPr>
          <w:t>two to three</w:t>
        </w:r>
        <w:r w:rsidR="00C14057" w:rsidRPr="00FA5729">
          <w:rPr>
            <w:rFonts w:ascii="Cambria" w:hAnsi="Cambria"/>
          </w:rPr>
          <w:t xml:space="preserve"> </w:t>
        </w:r>
      </w:ins>
      <w:r w:rsidR="008038CD" w:rsidRPr="00FA5729">
        <w:rPr>
          <w:rFonts w:ascii="Cambria" w:hAnsi="Cambria"/>
        </w:rPr>
        <w:t>decades</w:t>
      </w:r>
      <w:r w:rsidR="000F0626">
        <w:rPr>
          <w:rFonts w:ascii="Cambria" w:hAnsi="Cambria"/>
        </w:rPr>
        <w:t xml:space="preserve"> </w:t>
      </w:r>
      <w:r w:rsidR="000101D8">
        <w:rPr>
          <w:rFonts w:ascii="Cambria" w:hAnsi="Cambria"/>
        </w:rPr>
        <w:t>[</w:t>
      </w:r>
      <w:del w:id="422" w:author="Micah Freedman" w:date="2018-08-31T01:48:00Z">
        <w:r w:rsidR="002E7FA1" w:rsidDel="00CD5A1C">
          <w:rPr>
            <w:rFonts w:ascii="Cambria" w:hAnsi="Cambria"/>
          </w:rPr>
          <w:delText>38,39</w:delText>
        </w:r>
      </w:del>
      <w:ins w:id="423" w:author="Micah Freedman" w:date="2018-08-31T02:43:00Z">
        <w:r w:rsidR="001E4976">
          <w:rPr>
            <w:rFonts w:ascii="Cambria" w:hAnsi="Cambria"/>
          </w:rPr>
          <w:t>44</w:t>
        </w:r>
      </w:ins>
      <w:ins w:id="424" w:author="Micah Freedman" w:date="2018-08-31T01:48:00Z">
        <w:r w:rsidR="00CD5A1C">
          <w:rPr>
            <w:rFonts w:ascii="Cambria" w:hAnsi="Cambria"/>
          </w:rPr>
          <w:t>,</w:t>
        </w:r>
      </w:ins>
      <w:ins w:id="425" w:author="Micah Freedman" w:date="2018-08-31T02:43:00Z">
        <w:r w:rsidR="001E4976">
          <w:rPr>
            <w:rFonts w:ascii="Cambria" w:hAnsi="Cambria"/>
          </w:rPr>
          <w:t>45</w:t>
        </w:r>
      </w:ins>
      <w:r w:rsidR="000101D8">
        <w:rPr>
          <w:rFonts w:ascii="Cambria" w:hAnsi="Cambria"/>
        </w:rPr>
        <w:t>]</w:t>
      </w:r>
      <w:r w:rsidR="008038CD" w:rsidRPr="00FA5729">
        <w:rPr>
          <w:rFonts w:ascii="Cambria" w:hAnsi="Cambria"/>
        </w:rPr>
        <w:t xml:space="preserve">, less is known about the relative abundance of individual milkweed species. If species such as </w:t>
      </w:r>
      <w:r w:rsidR="008038CD" w:rsidRPr="00FA5729">
        <w:rPr>
          <w:rFonts w:ascii="Cambria" w:hAnsi="Cambria"/>
          <w:i/>
        </w:rPr>
        <w:t>A. syriaca</w:t>
      </w:r>
      <w:r w:rsidR="008038CD" w:rsidRPr="00FA5729">
        <w:rPr>
          <w:rFonts w:ascii="Cambria" w:hAnsi="Cambria"/>
        </w:rPr>
        <w:t xml:space="preserve"> that support especially large adult butterflies have become relatively more </w:t>
      </w:r>
      <w:r w:rsidR="001B123E">
        <w:rPr>
          <w:rFonts w:ascii="Cambria" w:hAnsi="Cambria"/>
        </w:rPr>
        <w:t>frequent</w:t>
      </w:r>
      <w:r w:rsidR="008038CD" w:rsidRPr="00FA5729">
        <w:rPr>
          <w:rFonts w:ascii="Cambria" w:hAnsi="Cambria"/>
        </w:rPr>
        <w:t xml:space="preserve"> over the sampling window, this could yield an apparent increase in size for the </w:t>
      </w:r>
      <w:r w:rsidR="006D40F4">
        <w:rPr>
          <w:rFonts w:ascii="Cambria" w:hAnsi="Cambria"/>
        </w:rPr>
        <w:t>overall</w:t>
      </w:r>
      <w:r w:rsidR="008038CD" w:rsidRPr="00FA5729">
        <w:rPr>
          <w:rFonts w:ascii="Cambria" w:hAnsi="Cambria"/>
        </w:rPr>
        <w:t xml:space="preserve"> population. </w:t>
      </w:r>
      <w:ins w:id="426" w:author="Micah Freedman" w:date="2018-08-24T10:00:00Z">
        <w:r w:rsidR="005A0D0D">
          <w:rPr>
            <w:rFonts w:ascii="Cambria" w:hAnsi="Cambria"/>
          </w:rPr>
          <w:t xml:space="preserve">This hypothesis is supported by a recent analysis of </w:t>
        </w:r>
      </w:ins>
      <w:ins w:id="427" w:author="Micah Freedman" w:date="2018-08-24T10:05:00Z">
        <w:r w:rsidR="0056553D">
          <w:rPr>
            <w:rFonts w:ascii="Cambria" w:hAnsi="Cambria"/>
          </w:rPr>
          <w:t xml:space="preserve">herbarium records for </w:t>
        </w:r>
      </w:ins>
      <w:ins w:id="428" w:author="Micah Freedman" w:date="2018-08-24T10:04:00Z">
        <w:r w:rsidR="0056553D">
          <w:rPr>
            <w:rFonts w:ascii="Cambria" w:hAnsi="Cambria"/>
          </w:rPr>
          <w:t xml:space="preserve">ten common North American milkweeds, including more than </w:t>
        </w:r>
      </w:ins>
      <w:ins w:id="429" w:author="Micah Freedman" w:date="2018-08-24T10:05:00Z">
        <w:r w:rsidR="0056553D">
          <w:rPr>
            <w:rFonts w:ascii="Cambria" w:hAnsi="Cambria"/>
          </w:rPr>
          <w:t xml:space="preserve">3000 records of </w:t>
        </w:r>
        <w:r w:rsidR="0056553D" w:rsidRPr="0056553D">
          <w:rPr>
            <w:rFonts w:ascii="Cambria" w:hAnsi="Cambria"/>
            <w:i/>
            <w:rPrChange w:id="430" w:author="Micah Freedman" w:date="2018-08-24T10:05:00Z">
              <w:rPr>
                <w:rFonts w:ascii="Cambria" w:hAnsi="Cambria"/>
              </w:rPr>
            </w:rPrChange>
          </w:rPr>
          <w:t>A. syriaca</w:t>
        </w:r>
        <w:r w:rsidR="0056553D">
          <w:rPr>
            <w:rFonts w:ascii="Cambria" w:hAnsi="Cambria"/>
          </w:rPr>
          <w:t xml:space="preserve"> </w:t>
        </w:r>
      </w:ins>
      <w:ins w:id="431" w:author="Micah Freedman" w:date="2018-08-24T10:06:00Z">
        <w:r w:rsidR="0056553D">
          <w:rPr>
            <w:rFonts w:ascii="Cambria" w:hAnsi="Cambria"/>
          </w:rPr>
          <w:t>from 1900-present</w:t>
        </w:r>
      </w:ins>
      <w:ins w:id="432" w:author="Micah Freedman" w:date="2018-08-24T10:05:00Z">
        <w:r w:rsidR="0056553D">
          <w:rPr>
            <w:rFonts w:ascii="Cambria" w:hAnsi="Cambria"/>
          </w:rPr>
          <w:t xml:space="preserve"> [</w:t>
        </w:r>
      </w:ins>
      <w:ins w:id="433" w:author="Micah Freedman" w:date="2018-08-31T02:43:00Z">
        <w:r w:rsidR="001E4976">
          <w:rPr>
            <w:rFonts w:ascii="Cambria" w:hAnsi="Cambria"/>
          </w:rPr>
          <w:t>46</w:t>
        </w:r>
      </w:ins>
      <w:ins w:id="434" w:author="Micah Freedman" w:date="2018-08-24T10:05:00Z">
        <w:r w:rsidR="0056553D">
          <w:rPr>
            <w:rFonts w:ascii="Cambria" w:hAnsi="Cambria"/>
          </w:rPr>
          <w:t>]. W</w:t>
        </w:r>
        <w:r w:rsidR="008A047B">
          <w:rPr>
            <w:rFonts w:ascii="Cambria" w:hAnsi="Cambria"/>
          </w:rPr>
          <w:t xml:space="preserve">hile overall milkweed abundance </w:t>
        </w:r>
        <w:r w:rsidR="0056553D">
          <w:rPr>
            <w:rFonts w:ascii="Cambria" w:hAnsi="Cambria"/>
          </w:rPr>
          <w:t>declined</w:t>
        </w:r>
      </w:ins>
      <w:ins w:id="435" w:author="Micah Freedman" w:date="2018-08-24T10:19:00Z">
        <w:r w:rsidR="008A047B">
          <w:rPr>
            <w:rFonts w:ascii="Cambria" w:hAnsi="Cambria"/>
          </w:rPr>
          <w:t xml:space="preserve"> over the sampling window</w:t>
        </w:r>
      </w:ins>
      <w:ins w:id="436" w:author="Micah Freedman" w:date="2018-08-24T10:20:00Z">
        <w:r w:rsidR="008A047B">
          <w:rPr>
            <w:rFonts w:ascii="Cambria" w:hAnsi="Cambria"/>
          </w:rPr>
          <w:t xml:space="preserve"> (especially since 1940)</w:t>
        </w:r>
      </w:ins>
      <w:ins w:id="437" w:author="Micah Freedman" w:date="2018-08-24T10:05:00Z">
        <w:r w:rsidR="0056553D">
          <w:rPr>
            <w:rFonts w:ascii="Cambria" w:hAnsi="Cambria"/>
          </w:rPr>
          <w:t xml:space="preserve">, the relative abundance of </w:t>
        </w:r>
      </w:ins>
      <w:ins w:id="438" w:author="Micah Freedman" w:date="2018-08-24T10:18:00Z">
        <w:r w:rsidR="008A047B" w:rsidRPr="008A047B">
          <w:rPr>
            <w:rFonts w:ascii="Cambria" w:hAnsi="Cambria"/>
            <w:i/>
            <w:rPrChange w:id="439" w:author="Micah Freedman" w:date="2018-08-24T10:18:00Z">
              <w:rPr>
                <w:rFonts w:ascii="Cambria" w:hAnsi="Cambria"/>
              </w:rPr>
            </w:rPrChange>
          </w:rPr>
          <w:t>A. syriaca</w:t>
        </w:r>
      </w:ins>
      <w:ins w:id="440" w:author="Micah Freedman" w:date="2018-08-24T10:05:00Z">
        <w:r w:rsidR="0056553D">
          <w:rPr>
            <w:rFonts w:ascii="Cambria" w:hAnsi="Cambria"/>
          </w:rPr>
          <w:t xml:space="preserve"> incr</w:t>
        </w:r>
      </w:ins>
      <w:ins w:id="441" w:author="Micah Freedman" w:date="2018-08-24T10:06:00Z">
        <w:r w:rsidR="0056553D">
          <w:rPr>
            <w:rFonts w:ascii="Cambria" w:hAnsi="Cambria"/>
          </w:rPr>
          <w:t>eased</w:t>
        </w:r>
      </w:ins>
      <w:ins w:id="442" w:author="Micah Freedman" w:date="2018-08-28T10:24:00Z">
        <w:r w:rsidR="00C14057">
          <w:rPr>
            <w:rFonts w:ascii="Cambria" w:hAnsi="Cambria"/>
          </w:rPr>
          <w:t xml:space="preserve"> during this time</w:t>
        </w:r>
      </w:ins>
      <w:ins w:id="443" w:author="Micah Freedman" w:date="2018-08-24T10:06:00Z">
        <w:r w:rsidR="0056553D">
          <w:rPr>
            <w:rFonts w:ascii="Cambria" w:hAnsi="Cambria"/>
          </w:rPr>
          <w:t>.</w:t>
        </w:r>
      </w:ins>
    </w:p>
    <w:p w14:paraId="07281846" w14:textId="2E7E0164" w:rsidR="006D40F4" w:rsidDel="0056553D" w:rsidRDefault="008038CD" w:rsidP="009E3E0F">
      <w:pPr>
        <w:spacing w:line="480" w:lineRule="auto"/>
        <w:jc w:val="both"/>
        <w:rPr>
          <w:del w:id="444" w:author="Micah Freedman" w:date="2018-08-24T10:07:00Z"/>
          <w:rFonts w:ascii="Cambria" w:hAnsi="Cambria"/>
        </w:rPr>
      </w:pPr>
      <w:r w:rsidRPr="00FA5729">
        <w:rPr>
          <w:rFonts w:ascii="Cambria" w:hAnsi="Cambria"/>
        </w:rPr>
        <w:tab/>
      </w:r>
      <w:r w:rsidR="00FF5376">
        <w:rPr>
          <w:rFonts w:ascii="Cambria" w:hAnsi="Cambria"/>
        </w:rPr>
        <w:t>Lastly</w:t>
      </w:r>
      <w:r w:rsidRPr="00FA5729">
        <w:rPr>
          <w:rFonts w:ascii="Cambria" w:hAnsi="Cambria"/>
        </w:rPr>
        <w:t xml:space="preserve">, the observed increase in monarch size may also be attributable to </w:t>
      </w:r>
      <w:del w:id="445" w:author="Micah Freedman" w:date="2018-08-24T10:06:00Z">
        <w:r w:rsidRPr="00FA5729" w:rsidDel="0056553D">
          <w:rPr>
            <w:rFonts w:ascii="Cambria" w:hAnsi="Cambria"/>
          </w:rPr>
          <w:delText xml:space="preserve">habitat fragmentation and/or </w:delText>
        </w:r>
      </w:del>
      <w:r w:rsidRPr="00FA5729">
        <w:rPr>
          <w:rFonts w:ascii="Cambria" w:hAnsi="Cambria"/>
        </w:rPr>
        <w:t>climate change</w:t>
      </w:r>
      <w:del w:id="446" w:author="Micah Freedman" w:date="2018-08-30T10:09:00Z">
        <w:r w:rsidRPr="00FA5729" w:rsidDel="00380CC6">
          <w:rPr>
            <w:rFonts w:ascii="Cambria" w:hAnsi="Cambria"/>
          </w:rPr>
          <w:delText xml:space="preserve">. </w:delText>
        </w:r>
      </w:del>
      <w:del w:id="447" w:author="Micah Freedman" w:date="2018-08-24T10:07:00Z">
        <w:r w:rsidRPr="00FA5729" w:rsidDel="0056553D">
          <w:rPr>
            <w:rFonts w:ascii="Cambria" w:hAnsi="Cambria"/>
          </w:rPr>
          <w:delText>In the former case, the reduction in the abundance of mi</w:delText>
        </w:r>
        <w:r w:rsidR="005E19C1" w:rsidDel="0056553D">
          <w:rPr>
            <w:rFonts w:ascii="Cambria" w:hAnsi="Cambria"/>
          </w:rPr>
          <w:delText>lkweed has potentially led to a</w:delText>
        </w:r>
        <w:r w:rsidRPr="00FA5729" w:rsidDel="0056553D">
          <w:rPr>
            <w:rFonts w:ascii="Cambria" w:hAnsi="Cambria"/>
          </w:rPr>
          <w:delText xml:space="preserve"> patchier distribution of milkweed over the landscape within the core</w:delText>
        </w:r>
        <w:r w:rsidR="00F32066" w:rsidRPr="00FA5729" w:rsidDel="0056553D">
          <w:rPr>
            <w:rFonts w:ascii="Cambria" w:hAnsi="Cambria"/>
          </w:rPr>
          <w:delText xml:space="preserve"> of the monarch’s</w:delText>
        </w:r>
        <w:r w:rsidRPr="00FA5729" w:rsidDel="0056553D">
          <w:rPr>
            <w:rFonts w:ascii="Cambria" w:hAnsi="Cambria"/>
          </w:rPr>
          <w:delText xml:space="preserve"> North American breeding range. Studies from other </w:delText>
        </w:r>
        <w:r w:rsidR="00DB1C77" w:rsidDel="0056553D">
          <w:rPr>
            <w:rFonts w:ascii="Cambria" w:hAnsi="Cambria"/>
          </w:rPr>
          <w:delText>insect</w:delText>
        </w:r>
        <w:r w:rsidRPr="00FA5729" w:rsidDel="0056553D">
          <w:rPr>
            <w:rFonts w:ascii="Cambria" w:hAnsi="Cambria"/>
          </w:rPr>
          <w:delText xml:space="preserve"> systems have shown that habitat fragmentation can select for </w:delText>
        </w:r>
        <w:r w:rsidR="00F32066" w:rsidRPr="00FA5729" w:rsidDel="0056553D">
          <w:rPr>
            <w:rFonts w:ascii="Cambria" w:hAnsi="Cambria"/>
          </w:rPr>
          <w:delText>altered</w:delText>
        </w:r>
        <w:r w:rsidRPr="00FA5729" w:rsidDel="0056553D">
          <w:rPr>
            <w:rFonts w:ascii="Cambria" w:hAnsi="Cambria"/>
          </w:rPr>
          <w:delText xml:space="preserve"> dispersal ability</w:delText>
        </w:r>
        <w:r w:rsidR="00F32066" w:rsidRPr="00FA5729" w:rsidDel="0056553D">
          <w:rPr>
            <w:rFonts w:ascii="Cambria" w:hAnsi="Cambria"/>
          </w:rPr>
          <w:delText xml:space="preserve"> </w:delText>
        </w:r>
        <w:r w:rsidR="002E7FA1" w:rsidDel="0056553D">
          <w:rPr>
            <w:rFonts w:ascii="Cambria" w:hAnsi="Cambria"/>
          </w:rPr>
          <w:delText>[40-42</w:delText>
        </w:r>
        <w:r w:rsidR="000101D8" w:rsidDel="0056553D">
          <w:rPr>
            <w:rFonts w:ascii="Cambria" w:hAnsi="Cambria"/>
          </w:rPr>
          <w:delText>]</w:delText>
        </w:r>
        <w:r w:rsidRPr="00FA5729" w:rsidDel="0056553D">
          <w:rPr>
            <w:rFonts w:ascii="Cambria" w:hAnsi="Cambria"/>
          </w:rPr>
          <w:delText>. The same pattern may be at work with North American monarchs,</w:delText>
        </w:r>
        <w:r w:rsidR="00F32066" w:rsidRPr="00FA5729" w:rsidDel="0056553D">
          <w:rPr>
            <w:rFonts w:ascii="Cambria" w:hAnsi="Cambria"/>
          </w:rPr>
          <w:delText xml:space="preserve"> which may have to cover increas</w:delText>
        </w:r>
        <w:r w:rsidRPr="00FA5729" w:rsidDel="0056553D">
          <w:rPr>
            <w:rFonts w:ascii="Cambria" w:hAnsi="Cambria"/>
          </w:rPr>
          <w:delText>ing distances in their between-milkweed-patch flights, thereby favoring more larger a</w:delText>
        </w:r>
        <w:r w:rsidR="006D40F4" w:rsidDel="0056553D">
          <w:rPr>
            <w:rFonts w:ascii="Cambria" w:hAnsi="Cambria"/>
          </w:rPr>
          <w:delText>nd more dispersive individuals.</w:delText>
        </w:r>
      </w:del>
    </w:p>
    <w:p w14:paraId="4A9C12C1" w14:textId="4011ABB1" w:rsidR="00C519FF" w:rsidRPr="0034173D" w:rsidRDefault="006D40F4" w:rsidP="00380CC6">
      <w:pPr>
        <w:spacing w:line="480" w:lineRule="auto"/>
        <w:jc w:val="both"/>
        <w:rPr>
          <w:rFonts w:ascii="Cambria" w:hAnsi="Cambria"/>
        </w:rPr>
      </w:pPr>
      <w:del w:id="448" w:author="Micah Freedman" w:date="2018-08-24T10:07:00Z">
        <w:r w:rsidDel="0056553D">
          <w:rPr>
            <w:rFonts w:ascii="Cambria" w:hAnsi="Cambria"/>
          </w:rPr>
          <w:tab/>
        </w:r>
      </w:del>
      <w:del w:id="449" w:author="Micah Freedman" w:date="2018-08-30T10:09:00Z">
        <w:r w:rsidR="008038CD" w:rsidRPr="00FA5729" w:rsidDel="00380CC6">
          <w:rPr>
            <w:rFonts w:ascii="Cambria" w:hAnsi="Cambria"/>
          </w:rPr>
          <w:delText>Climate chang</w:delText>
        </w:r>
      </w:del>
      <w:ins w:id="450" w:author="Micah Freedman" w:date="2018-08-30T10:09:00Z">
        <w:r w:rsidR="00380CC6">
          <w:rPr>
            <w:rFonts w:ascii="Cambria" w:hAnsi="Cambria"/>
          </w:rPr>
          <w:t xml:space="preserve">, which </w:t>
        </w:r>
      </w:ins>
      <w:del w:id="451" w:author="Micah Freedman" w:date="2018-08-30T10:09:00Z">
        <w:r w:rsidR="008038CD" w:rsidRPr="00FA5729" w:rsidDel="00380CC6">
          <w:rPr>
            <w:rFonts w:ascii="Cambria" w:hAnsi="Cambria"/>
          </w:rPr>
          <w:delText xml:space="preserve">e </w:delText>
        </w:r>
      </w:del>
      <w:r w:rsidR="008038CD" w:rsidRPr="00FA5729">
        <w:rPr>
          <w:rFonts w:ascii="Cambria" w:hAnsi="Cambria"/>
        </w:rPr>
        <w:t xml:space="preserve">could influence monarch forewing size in at least two ways. First, climate change may make areas of the southern and central U.S. </w:t>
      </w:r>
      <w:r w:rsidR="00F32066" w:rsidRPr="00FA5729">
        <w:rPr>
          <w:rFonts w:ascii="Cambria" w:hAnsi="Cambria"/>
        </w:rPr>
        <w:t>unsuitable</w:t>
      </w:r>
      <w:r w:rsidR="008038CD" w:rsidRPr="00FA5729">
        <w:rPr>
          <w:rFonts w:ascii="Cambria" w:hAnsi="Cambria"/>
        </w:rPr>
        <w:t xml:space="preserve"> for summer breeding monarchs</w:t>
      </w:r>
      <w:r w:rsidR="00F32066" w:rsidRPr="00FA5729">
        <w:rPr>
          <w:rFonts w:ascii="Cambria" w:hAnsi="Cambria"/>
        </w:rPr>
        <w:t xml:space="preserve"> due to thermal constraints on </w:t>
      </w:r>
      <w:ins w:id="452" w:author="Micah Freedman" w:date="2018-08-24T10:20:00Z">
        <w:r w:rsidR="008A047B">
          <w:rPr>
            <w:rFonts w:ascii="Cambria" w:hAnsi="Cambria"/>
          </w:rPr>
          <w:t xml:space="preserve">caterpillar </w:t>
        </w:r>
      </w:ins>
      <w:r w:rsidR="00F32066" w:rsidRPr="00FA5729">
        <w:rPr>
          <w:rFonts w:ascii="Cambria" w:hAnsi="Cambria"/>
        </w:rPr>
        <w:t>development</w:t>
      </w:r>
      <w:r>
        <w:rPr>
          <w:rFonts w:ascii="Cambria" w:hAnsi="Cambria"/>
        </w:rPr>
        <w:t xml:space="preserve"> [</w:t>
      </w:r>
      <w:del w:id="453" w:author="Micah Freedman" w:date="2018-08-31T02:05:00Z">
        <w:r w:rsidDel="00B12EF7">
          <w:rPr>
            <w:rFonts w:ascii="Cambria" w:hAnsi="Cambria"/>
          </w:rPr>
          <w:delText>43-46</w:delText>
        </w:r>
      </w:del>
      <w:ins w:id="454" w:author="Micah Freedman" w:date="2018-08-31T02:43:00Z">
        <w:r w:rsidR="001E4976">
          <w:rPr>
            <w:rFonts w:ascii="Cambria" w:hAnsi="Cambria"/>
          </w:rPr>
          <w:t>42</w:t>
        </w:r>
      </w:ins>
      <w:ins w:id="455" w:author="Micah Freedman" w:date="2018-08-31T02:05:00Z">
        <w:r w:rsidR="00B12EF7">
          <w:rPr>
            <w:rFonts w:ascii="Cambria" w:hAnsi="Cambria"/>
          </w:rPr>
          <w:t>,</w:t>
        </w:r>
        <w:r w:rsidR="001E4976">
          <w:rPr>
            <w:rFonts w:ascii="Cambria" w:hAnsi="Cambria"/>
          </w:rPr>
          <w:t>47</w:t>
        </w:r>
        <w:r w:rsidR="00B12EF7">
          <w:rPr>
            <w:rFonts w:ascii="Cambria" w:hAnsi="Cambria"/>
          </w:rPr>
          <w:t>-4</w:t>
        </w:r>
        <w:r w:rsidR="001E4976">
          <w:rPr>
            <w:rFonts w:ascii="Cambria" w:hAnsi="Cambria"/>
          </w:rPr>
          <w:t>9</w:t>
        </w:r>
      </w:ins>
      <w:r w:rsidR="000101D8">
        <w:rPr>
          <w:rFonts w:ascii="Cambria" w:hAnsi="Cambria"/>
        </w:rPr>
        <w:t>]</w:t>
      </w:r>
      <w:r w:rsidR="008038CD" w:rsidRPr="00FA5729">
        <w:rPr>
          <w:rFonts w:ascii="Cambria" w:hAnsi="Cambria"/>
        </w:rPr>
        <w:t xml:space="preserve">, thereby forcing </w:t>
      </w:r>
      <w:del w:id="456" w:author="Micah Freedman" w:date="2018-08-24T10:20:00Z">
        <w:r w:rsidR="008038CD" w:rsidRPr="00FA5729" w:rsidDel="008A047B">
          <w:rPr>
            <w:rFonts w:ascii="Cambria" w:hAnsi="Cambria"/>
          </w:rPr>
          <w:delText xml:space="preserve">them </w:delText>
        </w:r>
      </w:del>
      <w:ins w:id="457" w:author="Micah Freedman" w:date="2018-08-24T10:20:00Z">
        <w:r w:rsidR="008A047B">
          <w:rPr>
            <w:rFonts w:ascii="Cambria" w:hAnsi="Cambria"/>
          </w:rPr>
          <w:t>monarchs</w:t>
        </w:r>
        <w:r w:rsidR="008A047B" w:rsidRPr="00FA5729">
          <w:rPr>
            <w:rFonts w:ascii="Cambria" w:hAnsi="Cambria"/>
          </w:rPr>
          <w:t xml:space="preserve"> </w:t>
        </w:r>
      </w:ins>
      <w:r w:rsidR="008038CD" w:rsidRPr="00FA5729">
        <w:rPr>
          <w:rFonts w:ascii="Cambria" w:hAnsi="Cambria"/>
        </w:rPr>
        <w:t xml:space="preserve">further north during the summer and </w:t>
      </w:r>
      <w:r w:rsidR="001B123E">
        <w:rPr>
          <w:rFonts w:ascii="Cambria" w:hAnsi="Cambria"/>
        </w:rPr>
        <w:t>leading to</w:t>
      </w:r>
      <w:r w:rsidR="008038CD" w:rsidRPr="00FA5729">
        <w:rPr>
          <w:rFonts w:ascii="Cambria" w:hAnsi="Cambria"/>
        </w:rPr>
        <w:t xml:space="preserve"> </w:t>
      </w:r>
      <w:r w:rsidR="00C519FF" w:rsidRPr="00FA5729">
        <w:rPr>
          <w:rFonts w:ascii="Cambria" w:hAnsi="Cambria"/>
        </w:rPr>
        <w:t xml:space="preserve">fall migrants that </w:t>
      </w:r>
      <w:r w:rsidR="00F32066" w:rsidRPr="00FA5729">
        <w:rPr>
          <w:rFonts w:ascii="Cambria" w:hAnsi="Cambria"/>
        </w:rPr>
        <w:t>must migrate</w:t>
      </w:r>
      <w:r w:rsidR="00C519FF" w:rsidRPr="00FA5729">
        <w:rPr>
          <w:rFonts w:ascii="Cambria" w:hAnsi="Cambria"/>
        </w:rPr>
        <w:t xml:space="preserve"> </w:t>
      </w:r>
      <w:r w:rsidR="00F32066" w:rsidRPr="00FA5729">
        <w:rPr>
          <w:rFonts w:ascii="Cambria" w:hAnsi="Cambria"/>
        </w:rPr>
        <w:t>longer</w:t>
      </w:r>
      <w:r w:rsidR="00C519FF" w:rsidRPr="00FA5729">
        <w:rPr>
          <w:rFonts w:ascii="Cambria" w:hAnsi="Cambria"/>
        </w:rPr>
        <w:t xml:space="preserve"> distances. Second, climate change may be expanding the northern range edge of some North American milkweeds such as </w:t>
      </w:r>
      <w:r w:rsidR="00C519FF" w:rsidRPr="00FA5729">
        <w:rPr>
          <w:rFonts w:ascii="Cambria" w:hAnsi="Cambria"/>
          <w:i/>
        </w:rPr>
        <w:t>A. syriaca</w:t>
      </w:r>
      <w:r w:rsidR="001B123E">
        <w:rPr>
          <w:rFonts w:ascii="Cambria" w:hAnsi="Cambria"/>
        </w:rPr>
        <w:t xml:space="preserve"> and by extension</w:t>
      </w:r>
      <w:r w:rsidR="00F32066" w:rsidRPr="00FA5729">
        <w:rPr>
          <w:rFonts w:ascii="Cambria" w:hAnsi="Cambria"/>
        </w:rPr>
        <w:t xml:space="preserve"> expanding the northern extent of the monarch’s North American range</w:t>
      </w:r>
      <w:r w:rsidR="00494329">
        <w:rPr>
          <w:rFonts w:ascii="Cambria" w:hAnsi="Cambria"/>
        </w:rPr>
        <w:t xml:space="preserve"> [</w:t>
      </w:r>
      <w:del w:id="458" w:author="Micah Freedman" w:date="2018-08-31T02:06:00Z">
        <w:r w:rsidR="00494329" w:rsidDel="00B12EF7">
          <w:rPr>
            <w:rFonts w:ascii="Cambria" w:hAnsi="Cambria"/>
          </w:rPr>
          <w:delText>46</w:delText>
        </w:r>
      </w:del>
      <w:ins w:id="459" w:author="Micah Freedman" w:date="2018-08-31T02:43:00Z">
        <w:r w:rsidR="001E4976">
          <w:rPr>
            <w:rFonts w:ascii="Cambria" w:hAnsi="Cambria"/>
          </w:rPr>
          <w:t>42</w:t>
        </w:r>
      </w:ins>
      <w:r w:rsidR="00494329">
        <w:rPr>
          <w:rFonts w:ascii="Cambria" w:hAnsi="Cambria"/>
        </w:rPr>
        <w:t>]</w:t>
      </w:r>
      <w:r w:rsidR="00F32066" w:rsidRPr="00FA5729">
        <w:rPr>
          <w:rFonts w:ascii="Cambria" w:hAnsi="Cambria"/>
        </w:rPr>
        <w:t>. However, this latter hypothesis seems unlikely</w:t>
      </w:r>
      <w:ins w:id="460" w:author="Micah Freedman" w:date="2018-08-31T02:06:00Z">
        <w:r w:rsidR="00B12EF7">
          <w:rPr>
            <w:rFonts w:ascii="Cambria" w:hAnsi="Cambria"/>
          </w:rPr>
          <w:t xml:space="preserve"> to generate a discernible change in monarch wing morphology</w:t>
        </w:r>
      </w:ins>
      <w:r w:rsidR="00F32066" w:rsidRPr="00FA5729">
        <w:rPr>
          <w:rFonts w:ascii="Cambria" w:hAnsi="Cambria"/>
        </w:rPr>
        <w:t xml:space="preserve"> given the relative rate at which </w:t>
      </w:r>
      <w:r w:rsidR="003A3FA7">
        <w:rPr>
          <w:rFonts w:ascii="Cambria" w:hAnsi="Cambria"/>
        </w:rPr>
        <w:t>milkweed</w:t>
      </w:r>
      <w:r w:rsidR="00F32066" w:rsidRPr="00FA5729">
        <w:rPr>
          <w:rFonts w:ascii="Cambria" w:hAnsi="Cambria"/>
        </w:rPr>
        <w:t xml:space="preserve"> species’ ranges </w:t>
      </w:r>
      <w:r w:rsidR="003A3FA7">
        <w:rPr>
          <w:rFonts w:ascii="Cambria" w:hAnsi="Cambria"/>
        </w:rPr>
        <w:t>may be</w:t>
      </w:r>
      <w:r w:rsidR="00F32066" w:rsidRPr="00FA5729">
        <w:rPr>
          <w:rFonts w:ascii="Cambria" w:hAnsi="Cambria"/>
        </w:rPr>
        <w:t xml:space="preserve"> expanding compared to the overall distance covered by migratory monarchs.</w:t>
      </w:r>
      <w:r w:rsidR="0034173D">
        <w:rPr>
          <w:rFonts w:ascii="Cambria" w:hAnsi="Cambria"/>
        </w:rPr>
        <w:t xml:space="preserve"> Comparison of contemporary records of </w:t>
      </w:r>
      <w:r w:rsidR="0034173D">
        <w:rPr>
          <w:rFonts w:ascii="Cambria" w:hAnsi="Cambria"/>
          <w:i/>
        </w:rPr>
        <w:t xml:space="preserve">Asclepias </w:t>
      </w:r>
      <w:r w:rsidR="0034173D">
        <w:rPr>
          <w:rFonts w:ascii="Cambria" w:hAnsi="Cambria"/>
        </w:rPr>
        <w:t>with those listed in Woodson (1954)</w:t>
      </w:r>
      <w:r w:rsidR="00494329">
        <w:rPr>
          <w:rFonts w:ascii="Cambria" w:hAnsi="Cambria"/>
        </w:rPr>
        <w:t xml:space="preserve"> [</w:t>
      </w:r>
      <w:del w:id="461" w:author="Micah Freedman" w:date="2018-08-31T02:07:00Z">
        <w:r w:rsidR="00494329" w:rsidDel="00B12EF7">
          <w:rPr>
            <w:rFonts w:ascii="Cambria" w:hAnsi="Cambria"/>
          </w:rPr>
          <w:delText>47</w:delText>
        </w:r>
      </w:del>
      <w:ins w:id="462" w:author="Micah Freedman" w:date="2018-08-31T02:43:00Z">
        <w:r w:rsidR="001E4976">
          <w:rPr>
            <w:rFonts w:ascii="Cambria" w:hAnsi="Cambria"/>
          </w:rPr>
          <w:t>50</w:t>
        </w:r>
      </w:ins>
      <w:r w:rsidR="000101D8">
        <w:rPr>
          <w:rFonts w:ascii="Cambria" w:hAnsi="Cambria"/>
        </w:rPr>
        <w:t>]</w:t>
      </w:r>
      <w:r w:rsidR="0034173D">
        <w:rPr>
          <w:rFonts w:ascii="Cambria" w:hAnsi="Cambria"/>
        </w:rPr>
        <w:t xml:space="preserve"> </w:t>
      </w:r>
      <w:ins w:id="463" w:author="Micah Freedman" w:date="2018-08-24T10:07:00Z">
        <w:r w:rsidR="0056553D">
          <w:rPr>
            <w:rFonts w:ascii="Cambria" w:hAnsi="Cambria"/>
          </w:rPr>
          <w:t>and those com</w:t>
        </w:r>
        <w:r w:rsidR="00B12EF7">
          <w:rPr>
            <w:rFonts w:ascii="Cambria" w:hAnsi="Cambria"/>
          </w:rPr>
          <w:t xml:space="preserve">piled by Boyle </w:t>
        </w:r>
        <w:r w:rsidR="00B12EF7" w:rsidRPr="00B12EF7">
          <w:rPr>
            <w:rFonts w:ascii="Cambria" w:hAnsi="Cambria"/>
            <w:i/>
            <w:rPrChange w:id="464" w:author="Micah Freedman" w:date="2018-08-31T02:07:00Z">
              <w:rPr>
                <w:rFonts w:ascii="Cambria" w:hAnsi="Cambria"/>
              </w:rPr>
            </w:rPrChange>
          </w:rPr>
          <w:t>et al.</w:t>
        </w:r>
      </w:ins>
      <w:ins w:id="465" w:author="Micah Freedman" w:date="2018-08-31T02:07:00Z">
        <w:r w:rsidR="00B12EF7">
          <w:rPr>
            <w:rFonts w:ascii="Cambria" w:hAnsi="Cambria"/>
          </w:rPr>
          <w:t xml:space="preserve"> [</w:t>
        </w:r>
      </w:ins>
      <w:ins w:id="466" w:author="Micah Freedman" w:date="2018-08-31T02:43:00Z">
        <w:r w:rsidR="001E4976">
          <w:rPr>
            <w:rFonts w:ascii="Cambria" w:hAnsi="Cambria"/>
          </w:rPr>
          <w:t>46</w:t>
        </w:r>
      </w:ins>
      <w:ins w:id="467" w:author="Micah Freedman" w:date="2018-08-31T02:07:00Z">
        <w:r w:rsidR="00B12EF7">
          <w:rPr>
            <w:rFonts w:ascii="Cambria" w:hAnsi="Cambria"/>
          </w:rPr>
          <w:t>]</w:t>
        </w:r>
      </w:ins>
      <w:ins w:id="468" w:author="Micah Freedman" w:date="2018-08-24T10:07:00Z">
        <w:r w:rsidR="00B12EF7">
          <w:rPr>
            <w:rFonts w:ascii="Cambria" w:hAnsi="Cambria"/>
          </w:rPr>
          <w:t xml:space="preserve"> </w:t>
        </w:r>
      </w:ins>
      <w:r w:rsidR="0034173D">
        <w:rPr>
          <w:rFonts w:ascii="Cambria" w:hAnsi="Cambria"/>
        </w:rPr>
        <w:t>would be useful to understand how climate change may be shifting the northern range limit of certain milkweed species.</w:t>
      </w:r>
    </w:p>
    <w:p w14:paraId="0BB4CE97" w14:textId="0332A73C" w:rsidR="00FF5376" w:rsidRPr="00FA5729" w:rsidRDefault="00FF5376" w:rsidP="009E3E0F">
      <w:pPr>
        <w:spacing w:line="480" w:lineRule="auto"/>
        <w:jc w:val="both"/>
        <w:rPr>
          <w:rFonts w:ascii="Cambria" w:hAnsi="Cambria"/>
        </w:rPr>
      </w:pPr>
      <w:r>
        <w:rPr>
          <w:rFonts w:ascii="Cambria" w:hAnsi="Cambria"/>
        </w:rPr>
        <w:tab/>
        <w:t xml:space="preserve"> Our rearing experiment showed that larval host plant has a strong influence on adult </w:t>
      </w:r>
      <w:r w:rsidR="001E6F0C">
        <w:rPr>
          <w:rFonts w:ascii="Cambria" w:hAnsi="Cambria"/>
        </w:rPr>
        <w:t>wing morphology</w:t>
      </w:r>
      <w:r>
        <w:rPr>
          <w:rFonts w:ascii="Cambria" w:hAnsi="Cambria"/>
        </w:rPr>
        <w:t>. This pattern has been documented</w:t>
      </w:r>
      <w:r w:rsidR="001E6F0C">
        <w:rPr>
          <w:rFonts w:ascii="Cambria" w:hAnsi="Cambria"/>
        </w:rPr>
        <w:t xml:space="preserve"> in one other study </w:t>
      </w:r>
      <w:r w:rsidR="00494329">
        <w:rPr>
          <w:rFonts w:ascii="Cambria" w:hAnsi="Cambria"/>
        </w:rPr>
        <w:t>[18</w:t>
      </w:r>
      <w:r w:rsidR="000101D8">
        <w:rPr>
          <w:rFonts w:ascii="Cambria" w:hAnsi="Cambria"/>
        </w:rPr>
        <w:t>]</w:t>
      </w:r>
      <w:r w:rsidR="001E6F0C">
        <w:rPr>
          <w:rFonts w:ascii="Cambria" w:hAnsi="Cambria"/>
        </w:rPr>
        <w:t xml:space="preserve">, which showed that adult forewing length </w:t>
      </w:r>
      <w:del w:id="469" w:author="Micah Freedman" w:date="2018-08-24T10:07:00Z">
        <w:r w:rsidR="001E6F0C" w:rsidDel="0056553D">
          <w:rPr>
            <w:rFonts w:ascii="Cambria" w:hAnsi="Cambria"/>
          </w:rPr>
          <w:delText>can vary</w:delText>
        </w:r>
      </w:del>
      <w:ins w:id="470" w:author="Micah Freedman" w:date="2018-08-24T10:07:00Z">
        <w:r w:rsidR="0056553D">
          <w:rPr>
            <w:rFonts w:ascii="Cambria" w:hAnsi="Cambria"/>
          </w:rPr>
          <w:t>varies</w:t>
        </w:r>
      </w:ins>
      <w:r w:rsidR="001E6F0C">
        <w:rPr>
          <w:rFonts w:ascii="Cambria" w:hAnsi="Cambria"/>
        </w:rPr>
        <w:t xml:space="preserve"> by up to 4.5 mm </w:t>
      </w:r>
      <w:r w:rsidR="00214FA1">
        <w:rPr>
          <w:rFonts w:ascii="Cambria" w:hAnsi="Cambria"/>
        </w:rPr>
        <w:t xml:space="preserve">on co-occurring </w:t>
      </w:r>
      <w:r w:rsidR="00214FA1">
        <w:rPr>
          <w:rFonts w:ascii="Cambria" w:hAnsi="Cambria"/>
          <w:i/>
        </w:rPr>
        <w:t xml:space="preserve">Asclepias </w:t>
      </w:r>
      <w:r w:rsidR="00214FA1">
        <w:rPr>
          <w:rFonts w:ascii="Cambria" w:hAnsi="Cambria"/>
        </w:rPr>
        <w:t>species</w:t>
      </w:r>
      <w:r w:rsidR="00812828">
        <w:rPr>
          <w:rFonts w:ascii="Cambria" w:hAnsi="Cambria"/>
        </w:rPr>
        <w:t xml:space="preserve"> in Iowa</w:t>
      </w:r>
      <w:r w:rsidR="001E6F0C">
        <w:rPr>
          <w:rFonts w:ascii="Cambria" w:hAnsi="Cambria"/>
        </w:rPr>
        <w:t>. A difference of this magnitude is comparable</w:t>
      </w:r>
      <w:r w:rsidR="00812828">
        <w:rPr>
          <w:rFonts w:ascii="Cambria" w:hAnsi="Cambria"/>
        </w:rPr>
        <w:t xml:space="preserve"> or even larger</w:t>
      </w:r>
      <w:r w:rsidR="001E6F0C">
        <w:rPr>
          <w:rFonts w:ascii="Cambria" w:hAnsi="Cambria"/>
        </w:rPr>
        <w:t xml:space="preserve"> </w:t>
      </w:r>
      <w:r w:rsidR="00812828">
        <w:rPr>
          <w:rFonts w:ascii="Cambria" w:hAnsi="Cambria"/>
        </w:rPr>
        <w:t>than</w:t>
      </w:r>
      <w:r w:rsidR="001E6F0C">
        <w:rPr>
          <w:rFonts w:ascii="Cambria" w:hAnsi="Cambria"/>
        </w:rPr>
        <w:t xml:space="preserve"> that observed between migratory and non-migratory populations of butterflies</w:t>
      </w:r>
      <w:r w:rsidR="00494329">
        <w:rPr>
          <w:rFonts w:ascii="Cambria" w:hAnsi="Cambria"/>
        </w:rPr>
        <w:t xml:space="preserve"> [8,11</w:t>
      </w:r>
      <w:r w:rsidR="000101D8">
        <w:rPr>
          <w:rFonts w:ascii="Cambria" w:hAnsi="Cambria"/>
        </w:rPr>
        <w:t>]</w:t>
      </w:r>
      <w:r w:rsidR="001E6F0C">
        <w:rPr>
          <w:rFonts w:ascii="Cambria" w:hAnsi="Cambria"/>
        </w:rPr>
        <w:t xml:space="preserve">, suggesting a strong environmental component for </w:t>
      </w:r>
      <w:r w:rsidR="00812828">
        <w:rPr>
          <w:rFonts w:ascii="Cambria" w:hAnsi="Cambria"/>
        </w:rPr>
        <w:t xml:space="preserve">variation in </w:t>
      </w:r>
      <w:r w:rsidR="001E6F0C">
        <w:rPr>
          <w:rFonts w:ascii="Cambria" w:hAnsi="Cambria"/>
        </w:rPr>
        <w:t xml:space="preserve">wing size. </w:t>
      </w:r>
      <w:r w:rsidR="00214FA1">
        <w:rPr>
          <w:rFonts w:ascii="Cambria" w:hAnsi="Cambria"/>
        </w:rPr>
        <w:t xml:space="preserve">Host plant effects may also explain why there is </w:t>
      </w:r>
      <w:r w:rsidR="00812828">
        <w:rPr>
          <w:rFonts w:ascii="Cambria" w:hAnsi="Cambria"/>
        </w:rPr>
        <w:t xml:space="preserve">a </w:t>
      </w:r>
      <w:r w:rsidR="00214FA1">
        <w:rPr>
          <w:rFonts w:ascii="Cambria" w:hAnsi="Cambria"/>
        </w:rPr>
        <w:t>slight excess of small butterflies in the overall distribution of forewing areas for wild caught butterflies (</w:t>
      </w:r>
      <w:ins w:id="471" w:author="Micah Freedman" w:date="2018-08-30T10:10:00Z">
        <w:r w:rsidR="00F148B8">
          <w:rPr>
            <w:rFonts w:ascii="Cambria" w:hAnsi="Cambria"/>
          </w:rPr>
          <w:t xml:space="preserve">Figure 3, </w:t>
        </w:r>
      </w:ins>
      <w:r w:rsidR="00214FA1">
        <w:rPr>
          <w:rFonts w:ascii="Cambria" w:hAnsi="Cambria"/>
        </w:rPr>
        <w:t xml:space="preserve">Figure S2), as these individuals could reflect butterflies </w:t>
      </w:r>
      <w:r w:rsidR="007B7EF0">
        <w:rPr>
          <w:rFonts w:ascii="Cambria" w:hAnsi="Cambria"/>
        </w:rPr>
        <w:t>that developed</w:t>
      </w:r>
      <w:r w:rsidR="00214FA1">
        <w:rPr>
          <w:rFonts w:ascii="Cambria" w:hAnsi="Cambria"/>
        </w:rPr>
        <w:t xml:space="preserve"> on poor-quality milkweed species or caterpillars that pupated prematurely</w:t>
      </w:r>
      <w:r w:rsidR="003B5358">
        <w:rPr>
          <w:rFonts w:ascii="Cambria" w:hAnsi="Cambria"/>
        </w:rPr>
        <w:t>, potentially due to food limitation</w:t>
      </w:r>
      <w:r w:rsidR="00494329">
        <w:rPr>
          <w:rFonts w:ascii="Cambria" w:hAnsi="Cambria"/>
        </w:rPr>
        <w:t xml:space="preserve"> [</w:t>
      </w:r>
      <w:del w:id="472" w:author="Micah Freedman" w:date="2018-08-31T02:08:00Z">
        <w:r w:rsidR="00494329" w:rsidDel="00B12EF7">
          <w:rPr>
            <w:rFonts w:ascii="Cambria" w:hAnsi="Cambria"/>
          </w:rPr>
          <w:delText>48</w:delText>
        </w:r>
      </w:del>
      <w:ins w:id="473" w:author="Micah Freedman" w:date="2018-08-31T02:44:00Z">
        <w:r w:rsidR="001E4976">
          <w:rPr>
            <w:rFonts w:ascii="Cambria" w:hAnsi="Cambria"/>
          </w:rPr>
          <w:t>51</w:t>
        </w:r>
      </w:ins>
      <w:r w:rsidR="000101D8">
        <w:rPr>
          <w:rFonts w:ascii="Cambria" w:hAnsi="Cambria"/>
        </w:rPr>
        <w:t>]</w:t>
      </w:r>
      <w:r w:rsidR="00214FA1">
        <w:rPr>
          <w:rFonts w:ascii="Cambria" w:hAnsi="Cambria"/>
        </w:rPr>
        <w:t>. By contrast, we saw no impact of host plant identity on wing roundness</w:t>
      </w:r>
      <w:r w:rsidR="00812828">
        <w:rPr>
          <w:rFonts w:ascii="Cambria" w:hAnsi="Cambria"/>
        </w:rPr>
        <w:t>, suggesting a smaller contribution of environmental influences for monarch wing shape measurements.</w:t>
      </w:r>
      <w:r w:rsidR="007B7EF0">
        <w:rPr>
          <w:rFonts w:ascii="Cambria" w:hAnsi="Cambria"/>
        </w:rPr>
        <w:t xml:space="preserve"> The sequential nature of the monarch’s spring re-migration brings it into contact with distinct assemblages of mil</w:t>
      </w:r>
      <w:r w:rsidR="00494329">
        <w:rPr>
          <w:rFonts w:ascii="Cambria" w:hAnsi="Cambria"/>
        </w:rPr>
        <w:t>kweed species as it moves north [</w:t>
      </w:r>
      <w:del w:id="474" w:author="Micah Freedman" w:date="2018-08-31T02:08:00Z">
        <w:r w:rsidR="00494329" w:rsidDel="00AF7AE0">
          <w:rPr>
            <w:rFonts w:ascii="Cambria" w:hAnsi="Cambria"/>
          </w:rPr>
          <w:delText>46,49</w:delText>
        </w:r>
      </w:del>
      <w:ins w:id="475" w:author="Micah Freedman" w:date="2018-08-31T02:44:00Z">
        <w:r w:rsidR="001E4976">
          <w:rPr>
            <w:rFonts w:ascii="Cambria" w:hAnsi="Cambria"/>
          </w:rPr>
          <w:t>42,52</w:t>
        </w:r>
      </w:ins>
      <w:r w:rsidR="000101D8">
        <w:rPr>
          <w:rFonts w:ascii="Cambria" w:hAnsi="Cambria"/>
        </w:rPr>
        <w:t>]</w:t>
      </w:r>
      <w:r w:rsidR="007B7EF0">
        <w:rPr>
          <w:rFonts w:ascii="Cambria" w:hAnsi="Cambria"/>
        </w:rPr>
        <w:t>, and understanding how each of these species influences adult size would be a useful avenue for future research into wing morphological variation.</w:t>
      </w:r>
      <w:ins w:id="476" w:author="Micah Freedman" w:date="2018-08-24T10:08:00Z">
        <w:r w:rsidR="0056553D">
          <w:rPr>
            <w:rFonts w:ascii="Cambria" w:hAnsi="Cambria"/>
          </w:rPr>
          <w:t xml:space="preserve"> Because our host plant experiment only included two North American milkweed species, evaluating the influence of milkweed species on migratory wing </w:t>
        </w:r>
      </w:ins>
      <w:ins w:id="477" w:author="Micah Freedman" w:date="2018-08-24T10:09:00Z">
        <w:r w:rsidR="0056553D">
          <w:rPr>
            <w:rFonts w:ascii="Cambria" w:hAnsi="Cambria"/>
          </w:rPr>
          <w:t>morphology</w:t>
        </w:r>
      </w:ins>
      <w:ins w:id="478" w:author="Micah Freedman" w:date="2018-08-24T10:08:00Z">
        <w:r w:rsidR="0056553D">
          <w:rPr>
            <w:rFonts w:ascii="Cambria" w:hAnsi="Cambria"/>
          </w:rPr>
          <w:t xml:space="preserve"> </w:t>
        </w:r>
      </w:ins>
      <w:ins w:id="479" w:author="Micah Freedman" w:date="2018-08-24T10:09:00Z">
        <w:r w:rsidR="0056553D">
          <w:rPr>
            <w:rFonts w:ascii="Cambria" w:hAnsi="Cambria"/>
          </w:rPr>
          <w:t>will require</w:t>
        </w:r>
      </w:ins>
      <w:ins w:id="480" w:author="Micah Freedman" w:date="2018-08-30T10:11:00Z">
        <w:r w:rsidR="00F148B8">
          <w:rPr>
            <w:rFonts w:ascii="Cambria" w:hAnsi="Cambria"/>
          </w:rPr>
          <w:t xml:space="preserve"> more thorough investigation.</w:t>
        </w:r>
      </w:ins>
      <w:ins w:id="481" w:author="Micah Freedman" w:date="2018-08-24T10:09:00Z">
        <w:r w:rsidR="0056553D">
          <w:rPr>
            <w:rFonts w:ascii="Cambria" w:hAnsi="Cambria"/>
          </w:rPr>
          <w:t xml:space="preserve"> </w:t>
        </w:r>
      </w:ins>
    </w:p>
    <w:p w14:paraId="7E9D1078" w14:textId="6D6A117D" w:rsidR="00CB5C69" w:rsidRPr="00FA5729" w:rsidRDefault="00C06B75" w:rsidP="009E3E0F">
      <w:pPr>
        <w:spacing w:line="480" w:lineRule="auto"/>
        <w:jc w:val="both"/>
        <w:rPr>
          <w:rFonts w:ascii="Cambria" w:hAnsi="Cambria"/>
        </w:rPr>
      </w:pPr>
      <w:r w:rsidRPr="00FA5729">
        <w:rPr>
          <w:rFonts w:ascii="Cambria" w:hAnsi="Cambria"/>
        </w:rPr>
        <w:tab/>
        <w:t xml:space="preserve">Our paper highlights the need for more careful consideration of the full range of factors that may contribute to variation in monarch butterfly wing morphology as well as the utility of using large datasets to test hypotheses. For example, our results contrast with previous published works suggesting that there are no latitudinal clines in North America </w:t>
      </w:r>
      <w:r w:rsidR="00494329">
        <w:rPr>
          <w:rFonts w:ascii="Cambria" w:hAnsi="Cambria"/>
        </w:rPr>
        <w:t>[11</w:t>
      </w:r>
      <w:r w:rsidR="000101D8">
        <w:rPr>
          <w:rFonts w:ascii="Cambria" w:hAnsi="Cambria"/>
        </w:rPr>
        <w:t>]</w:t>
      </w:r>
      <w:r w:rsidRPr="00FA5729">
        <w:rPr>
          <w:rFonts w:ascii="Cambria" w:hAnsi="Cambria"/>
        </w:rPr>
        <w:t xml:space="preserve"> and that there are </w:t>
      </w:r>
      <w:r w:rsidR="00353887" w:rsidRPr="00FA5729">
        <w:rPr>
          <w:rFonts w:ascii="Cambria" w:hAnsi="Cambria"/>
        </w:rPr>
        <w:t xml:space="preserve">inherent </w:t>
      </w:r>
      <w:r w:rsidRPr="00FA5729">
        <w:rPr>
          <w:rFonts w:ascii="Cambria" w:hAnsi="Cambria"/>
        </w:rPr>
        <w:t>size differences between eastern and wes</w:t>
      </w:r>
      <w:r w:rsidR="006D40F4">
        <w:rPr>
          <w:rFonts w:ascii="Cambria" w:hAnsi="Cambria"/>
        </w:rPr>
        <w:t xml:space="preserve">tern North American butterflies </w:t>
      </w:r>
      <w:r w:rsidR="00494329">
        <w:rPr>
          <w:rFonts w:ascii="Cambria" w:hAnsi="Cambria"/>
        </w:rPr>
        <w:t>[8</w:t>
      </w:r>
      <w:r w:rsidR="000101D8">
        <w:rPr>
          <w:rFonts w:ascii="Cambria" w:hAnsi="Cambria"/>
        </w:rPr>
        <w:t>]</w:t>
      </w:r>
      <w:r w:rsidRPr="00FA5729">
        <w:rPr>
          <w:rFonts w:ascii="Cambria" w:hAnsi="Cambria"/>
        </w:rPr>
        <w:t xml:space="preserve">. </w:t>
      </w:r>
      <w:r w:rsidR="005F2E84" w:rsidRPr="00FA5729">
        <w:rPr>
          <w:rFonts w:ascii="Cambria" w:hAnsi="Cambria"/>
        </w:rPr>
        <w:t xml:space="preserve">Future studies that focus on naturally occurring patterns of variation in monarch wing morphology should be mindful of the myriad environmental influences (natal host plant species, developmental photoperiod and diapause status, developmental temperature) that may contribute to this variation. Finally, </w:t>
      </w:r>
      <w:r w:rsidR="005E19C1">
        <w:rPr>
          <w:rFonts w:ascii="Cambria" w:hAnsi="Cambria"/>
        </w:rPr>
        <w:t>we highlight</w:t>
      </w:r>
      <w:r w:rsidR="005F2E84" w:rsidRPr="00FA5729">
        <w:rPr>
          <w:rFonts w:ascii="Cambria" w:hAnsi="Cambria"/>
        </w:rPr>
        <w:t xml:space="preserve"> the tremendous utility of using museum collections</w:t>
      </w:r>
      <w:r w:rsidR="00EF2D0E">
        <w:rPr>
          <w:rFonts w:ascii="Cambria" w:hAnsi="Cambria"/>
        </w:rPr>
        <w:t xml:space="preserve"> </w:t>
      </w:r>
      <w:r w:rsidR="000C5E33">
        <w:rPr>
          <w:rFonts w:ascii="Cambria" w:hAnsi="Cambria"/>
        </w:rPr>
        <w:t>[5</w:t>
      </w:r>
      <w:ins w:id="482" w:author="Micah Freedman" w:date="2018-08-31T02:09:00Z">
        <w:r w:rsidR="001E4976">
          <w:rPr>
            <w:rFonts w:ascii="Cambria" w:hAnsi="Cambria"/>
          </w:rPr>
          <w:t>3</w:t>
        </w:r>
      </w:ins>
      <w:del w:id="483" w:author="Micah Freedman" w:date="2018-08-31T02:09:00Z">
        <w:r w:rsidR="000C5E33" w:rsidDel="00AF7AE0">
          <w:rPr>
            <w:rFonts w:ascii="Cambria" w:hAnsi="Cambria"/>
          </w:rPr>
          <w:delText>0</w:delText>
        </w:r>
      </w:del>
      <w:r w:rsidR="000C5E33">
        <w:rPr>
          <w:rFonts w:ascii="Cambria" w:hAnsi="Cambria"/>
        </w:rPr>
        <w:t>,5</w:t>
      </w:r>
      <w:ins w:id="484" w:author="Micah Freedman" w:date="2018-08-31T02:09:00Z">
        <w:r w:rsidR="001E4976">
          <w:rPr>
            <w:rFonts w:ascii="Cambria" w:hAnsi="Cambria"/>
          </w:rPr>
          <w:t>4</w:t>
        </w:r>
      </w:ins>
      <w:del w:id="485" w:author="Micah Freedman" w:date="2018-08-31T02:09:00Z">
        <w:r w:rsidR="000C5E33" w:rsidDel="00AF7AE0">
          <w:rPr>
            <w:rFonts w:ascii="Cambria" w:hAnsi="Cambria"/>
          </w:rPr>
          <w:delText>1</w:delText>
        </w:r>
      </w:del>
      <w:r w:rsidR="000101D8">
        <w:rPr>
          <w:rFonts w:ascii="Cambria" w:hAnsi="Cambria"/>
        </w:rPr>
        <w:t>]</w:t>
      </w:r>
      <w:r w:rsidR="005F2E84" w:rsidRPr="00FA5729">
        <w:rPr>
          <w:rFonts w:ascii="Cambria" w:hAnsi="Cambria"/>
        </w:rPr>
        <w:t xml:space="preserve">, without which we could </w:t>
      </w:r>
      <w:r w:rsidR="005E19C1">
        <w:rPr>
          <w:rFonts w:ascii="Cambria" w:hAnsi="Cambria"/>
        </w:rPr>
        <w:t>not</w:t>
      </w:r>
      <w:r w:rsidR="005F2E84" w:rsidRPr="00FA5729">
        <w:rPr>
          <w:rFonts w:ascii="Cambria" w:hAnsi="Cambria"/>
        </w:rPr>
        <w:t xml:space="preserve"> </w:t>
      </w:r>
      <w:r w:rsidR="005E19C1">
        <w:rPr>
          <w:rFonts w:ascii="Cambria" w:hAnsi="Cambria"/>
        </w:rPr>
        <w:t>have</w:t>
      </w:r>
      <w:r w:rsidR="005F2E84" w:rsidRPr="00FA5729">
        <w:rPr>
          <w:rFonts w:ascii="Cambria" w:hAnsi="Cambria"/>
        </w:rPr>
        <w:t xml:space="preserve"> detected changes through time or achieved such a wide geographical range of samples.</w:t>
      </w:r>
    </w:p>
    <w:p w14:paraId="1C3A34AB" w14:textId="3D23E8F2" w:rsidR="00812828" w:rsidRDefault="00CB5C69" w:rsidP="009E3E0F">
      <w:pPr>
        <w:spacing w:line="480" w:lineRule="auto"/>
        <w:jc w:val="center"/>
        <w:rPr>
          <w:rFonts w:ascii="Cambria" w:hAnsi="Cambria"/>
          <w:b/>
          <w:u w:val="single"/>
        </w:rPr>
      </w:pPr>
      <w:r w:rsidRPr="00881C98">
        <w:rPr>
          <w:rFonts w:ascii="Cambria" w:hAnsi="Cambria"/>
          <w:b/>
          <w:u w:val="single"/>
        </w:rPr>
        <w:t>Acknowledgments</w:t>
      </w:r>
    </w:p>
    <w:p w14:paraId="655D6DC8" w14:textId="7C766B0F" w:rsidR="00A0125D" w:rsidRDefault="00812828" w:rsidP="00A96C28">
      <w:pPr>
        <w:spacing w:line="480" w:lineRule="auto"/>
        <w:jc w:val="both"/>
        <w:rPr>
          <w:rFonts w:ascii="Cambria" w:hAnsi="Cambria"/>
        </w:rPr>
      </w:pPr>
      <w:r>
        <w:rPr>
          <w:rFonts w:ascii="Cambria" w:hAnsi="Cambria"/>
        </w:rPr>
        <w:tab/>
        <w:t xml:space="preserve">We thank Amanda Pierce, Yiwen Li, </w:t>
      </w:r>
      <w:r w:rsidR="005E19C1">
        <w:rPr>
          <w:rFonts w:ascii="Cambria" w:hAnsi="Cambria"/>
        </w:rPr>
        <w:t xml:space="preserve">Louie Yang, </w:t>
      </w:r>
      <w:r w:rsidR="009B4B09">
        <w:rPr>
          <w:rFonts w:ascii="Cambria" w:hAnsi="Cambria"/>
        </w:rPr>
        <w:t>Myron Zalucki</w:t>
      </w:r>
      <w:r w:rsidR="005E19C1">
        <w:rPr>
          <w:rFonts w:ascii="Cambria" w:hAnsi="Cambria"/>
        </w:rPr>
        <w:t>,</w:t>
      </w:r>
      <w:r w:rsidR="009B4B09">
        <w:rPr>
          <w:rFonts w:ascii="Cambria" w:hAnsi="Cambria"/>
        </w:rPr>
        <w:t xml:space="preserve"> and David M. for providing images</w:t>
      </w:r>
      <w:r>
        <w:rPr>
          <w:rFonts w:ascii="Cambria" w:hAnsi="Cambria"/>
        </w:rPr>
        <w:t xml:space="preserve">. We thank Asia Jones, Jacob Dehkordi, and </w:t>
      </w:r>
      <w:r w:rsidR="009B4B09">
        <w:rPr>
          <w:rFonts w:ascii="Cambria" w:hAnsi="Cambria"/>
        </w:rPr>
        <w:t xml:space="preserve">Jessica Liaudat for assistance with wing measurements. </w:t>
      </w:r>
      <w:r>
        <w:rPr>
          <w:rFonts w:ascii="Cambria" w:hAnsi="Cambria"/>
        </w:rPr>
        <w:t xml:space="preserve"> </w:t>
      </w:r>
      <w:r w:rsidR="009B4B09">
        <w:rPr>
          <w:rFonts w:ascii="Cambria" w:hAnsi="Cambria"/>
        </w:rPr>
        <w:t>Assistance with the host plant experiment was provided by Asia Jones, Anika Hamilton, Moria Robinson, Nick Pardikes, Sharon Strauss, Kyle Christie, Jenna Yonenanga, and Jessica Aguilar. Sharon Strauss, Santiago Ramirez, Louie Yang, and Myron Zalucki provided helpful feedback on ideas presented in this paper. We also thank numerous museum collections and their curators: Courtney Richenbacher and Dave Grimaldi (AMNH), Jim Boone (Bishop Museum), Lynn Kimsey and Steve Hayden (Bohart Museum), Jere Schweikert (Cal Academy), Jason Dombroskie (Cornell University), Peter Oboyski (Essig Museum), Rachel Hawkins (Harvard MCZ), Weiping Xie (LACMNH), Andrei Sourakov (McGuire Center), Lawrence Gall (Peabody Museum), Doug Yanega (UC Riverside), and Bob Robbins (Smithsonian)</w:t>
      </w:r>
      <w:r w:rsidR="008F3F41">
        <w:rPr>
          <w:rFonts w:ascii="Cambria" w:hAnsi="Cambria"/>
        </w:rPr>
        <w:t>. Funding for M.F. was provided by an NSF Graduate Research</w:t>
      </w:r>
      <w:r w:rsidR="00DF1F82">
        <w:rPr>
          <w:rFonts w:ascii="Cambria" w:hAnsi="Cambria"/>
        </w:rPr>
        <w:t xml:space="preserve"> Fellowship as well as a Rosemary Grant Award from the </w:t>
      </w:r>
      <w:r w:rsidR="008F3F41">
        <w:rPr>
          <w:rFonts w:ascii="Cambria" w:hAnsi="Cambria"/>
        </w:rPr>
        <w:t xml:space="preserve">Society for the Study of Evolution and </w:t>
      </w:r>
      <w:r w:rsidR="00DF1F82">
        <w:rPr>
          <w:rFonts w:ascii="Cambria" w:hAnsi="Cambria"/>
        </w:rPr>
        <w:t>an Explorer Grant from the</w:t>
      </w:r>
      <w:r w:rsidR="008F3F41">
        <w:rPr>
          <w:rFonts w:ascii="Cambria" w:hAnsi="Cambria"/>
        </w:rPr>
        <w:t xml:space="preserve"> National Geographic Society. H.D. was funded by a</w:t>
      </w:r>
      <w:r w:rsidR="00DF1F82">
        <w:rPr>
          <w:rFonts w:ascii="Cambria" w:hAnsi="Cambria"/>
        </w:rPr>
        <w:t xml:space="preserve"> UC Davis</w:t>
      </w:r>
      <w:r w:rsidR="008F3F41">
        <w:rPr>
          <w:rFonts w:ascii="Cambria" w:hAnsi="Cambria"/>
        </w:rPr>
        <w:t xml:space="preserve"> Dickson Emeritus Grant.</w:t>
      </w:r>
      <w:r w:rsidR="00A96C28">
        <w:rPr>
          <w:rFonts w:ascii="Cambria" w:hAnsi="Cambria"/>
        </w:rPr>
        <w:t xml:space="preserve"> </w:t>
      </w:r>
      <w:r w:rsidR="00A96C28">
        <w:rPr>
          <w:rFonts w:ascii="Cambria" w:hAnsi="Cambria"/>
        </w:rPr>
        <w:br w:type="page"/>
      </w:r>
    </w:p>
    <w:p w14:paraId="5C53FAFF" w14:textId="5DC783AB" w:rsidR="00A0125D" w:rsidRDefault="00A0125D" w:rsidP="00A0125D">
      <w:pPr>
        <w:spacing w:line="480" w:lineRule="auto"/>
        <w:jc w:val="center"/>
        <w:rPr>
          <w:rFonts w:ascii="Cambria" w:hAnsi="Cambria"/>
          <w:b/>
          <w:u w:val="single"/>
        </w:rPr>
      </w:pPr>
      <w:r>
        <w:rPr>
          <w:rFonts w:ascii="Cambria" w:hAnsi="Cambria"/>
          <w:b/>
          <w:u w:val="single"/>
        </w:rPr>
        <w:t>References</w:t>
      </w:r>
    </w:p>
    <w:p w14:paraId="2B48C2CC" w14:textId="1F9C7984" w:rsidR="00A0125D" w:rsidRDefault="00C1022C" w:rsidP="00A0125D">
      <w:pPr>
        <w:pStyle w:val="ListParagraph"/>
        <w:numPr>
          <w:ilvl w:val="0"/>
          <w:numId w:val="4"/>
        </w:numPr>
        <w:spacing w:line="480" w:lineRule="auto"/>
        <w:jc w:val="both"/>
        <w:rPr>
          <w:rFonts w:ascii="Cambria" w:hAnsi="Cambria"/>
        </w:rPr>
      </w:pPr>
      <w:r>
        <w:rPr>
          <w:rFonts w:ascii="Cambria" w:hAnsi="Cambria"/>
        </w:rPr>
        <w:t>Herman, W.S.,</w:t>
      </w:r>
      <w:r w:rsidR="00A0125D" w:rsidRPr="00A7635F">
        <w:rPr>
          <w:rFonts w:ascii="Cambria" w:hAnsi="Cambria"/>
        </w:rPr>
        <w:t xml:space="preserve"> Hormonally mediated events in adult monarch butterflies. In Rankin, M.A. (ed.), Migration: Mechanisms and Adaptive Significance</w:t>
      </w:r>
      <w:r>
        <w:rPr>
          <w:rFonts w:ascii="Cambria" w:hAnsi="Cambria"/>
        </w:rPr>
        <w:t xml:space="preserve">, </w:t>
      </w:r>
      <w:r w:rsidR="00A0125D" w:rsidRPr="00C1022C">
        <w:rPr>
          <w:rFonts w:ascii="Cambria" w:hAnsi="Cambria"/>
        </w:rPr>
        <w:t xml:space="preserve">Contrib. Mar. Sci. </w:t>
      </w:r>
      <w:r w:rsidRPr="00C1022C">
        <w:rPr>
          <w:rFonts w:ascii="Cambria" w:hAnsi="Cambria"/>
        </w:rPr>
        <w:t>1985</w:t>
      </w:r>
      <w:r>
        <w:rPr>
          <w:rFonts w:ascii="Cambria" w:hAnsi="Cambria"/>
        </w:rPr>
        <w:t xml:space="preserve">, 27, </w:t>
      </w:r>
      <w:r w:rsidR="00A0125D" w:rsidRPr="00A7635F">
        <w:rPr>
          <w:rFonts w:ascii="Cambria" w:hAnsi="Cambria"/>
        </w:rPr>
        <w:t>799-815.</w:t>
      </w:r>
    </w:p>
    <w:p w14:paraId="08DC618F" w14:textId="4C9820CA" w:rsidR="00C1022C" w:rsidRPr="00A7635F" w:rsidRDefault="00C1022C" w:rsidP="00C1022C">
      <w:pPr>
        <w:pStyle w:val="ListParagraph"/>
        <w:numPr>
          <w:ilvl w:val="0"/>
          <w:numId w:val="4"/>
        </w:numPr>
        <w:spacing w:line="480" w:lineRule="auto"/>
        <w:rPr>
          <w:rFonts w:ascii="Cambria" w:hAnsi="Cambria"/>
        </w:rPr>
      </w:pPr>
      <w:r>
        <w:rPr>
          <w:rFonts w:ascii="Cambria" w:hAnsi="Cambria"/>
        </w:rPr>
        <w:t xml:space="preserve">Dingle, H., </w:t>
      </w:r>
      <w:r w:rsidRPr="00A7635F">
        <w:rPr>
          <w:rFonts w:ascii="Cambria" w:hAnsi="Cambria"/>
        </w:rPr>
        <w:t>Migration: The Biology of Life on the Move, 2</w:t>
      </w:r>
      <w:r w:rsidRPr="00A7635F">
        <w:rPr>
          <w:rFonts w:ascii="Cambria" w:hAnsi="Cambria"/>
          <w:vertAlign w:val="superscript"/>
        </w:rPr>
        <w:t>nd</w:t>
      </w:r>
      <w:r>
        <w:rPr>
          <w:rFonts w:ascii="Cambria" w:hAnsi="Cambria"/>
        </w:rPr>
        <w:t xml:space="preserve"> edition, </w:t>
      </w:r>
      <w:r w:rsidRPr="00A7635F">
        <w:rPr>
          <w:rFonts w:ascii="Cambria" w:hAnsi="Cambria"/>
        </w:rPr>
        <w:t>Oxford Universit</w:t>
      </w:r>
      <w:r>
        <w:rPr>
          <w:rFonts w:ascii="Cambria" w:hAnsi="Cambria"/>
        </w:rPr>
        <w:t>y Press, Oxford, United Kingdom, 2014.</w:t>
      </w:r>
    </w:p>
    <w:p w14:paraId="006F590C" w14:textId="38F5F768" w:rsidR="00C1022C" w:rsidRPr="00A7635F" w:rsidRDefault="00C1022C" w:rsidP="00C1022C">
      <w:pPr>
        <w:pStyle w:val="ListParagraph"/>
        <w:numPr>
          <w:ilvl w:val="0"/>
          <w:numId w:val="4"/>
        </w:numPr>
        <w:spacing w:line="480" w:lineRule="auto"/>
        <w:rPr>
          <w:rFonts w:ascii="Cambria" w:eastAsia="Times New Roman" w:hAnsi="Cambria" w:cs="Times New Roman"/>
        </w:rPr>
      </w:pPr>
      <w:r w:rsidRPr="00A7635F">
        <w:rPr>
          <w:rFonts w:ascii="Cambria" w:eastAsia="Times New Roman" w:hAnsi="Cambria" w:cs="Times New Roman"/>
          <w:color w:val="0D0D0D"/>
          <w:shd w:val="clear" w:color="auto" w:fill="FFFFFF"/>
        </w:rPr>
        <w:t xml:space="preserve">Assumpção L. </w:t>
      </w:r>
      <w:r w:rsidRPr="00A7635F">
        <w:rPr>
          <w:rFonts w:ascii="Cambria" w:eastAsia="Times New Roman" w:hAnsi="Cambria" w:cs="Times New Roman"/>
          <w:iCs/>
          <w:color w:val="0D0D0D"/>
          <w:shd w:val="clear" w:color="auto" w:fill="FFFFFF"/>
        </w:rPr>
        <w:t>et al</w:t>
      </w:r>
      <w:r w:rsidRPr="00A7635F">
        <w:rPr>
          <w:rFonts w:ascii="Cambria" w:eastAsia="Times New Roman" w:hAnsi="Cambria" w:cs="Times New Roman"/>
          <w:color w:val="0D0D0D"/>
          <w:shd w:val="clear" w:color="auto" w:fill="FFFFFF"/>
        </w:rPr>
        <w:t>.</w:t>
      </w:r>
      <w:r>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The use of morphometric analysis to predict the swimming efficiency of two Neotropical long-distance migra</w:t>
      </w:r>
      <w:r w:rsidR="00094CA4">
        <w:rPr>
          <w:rFonts w:ascii="Cambria" w:eastAsia="Times New Roman" w:hAnsi="Cambria" w:cs="Times New Roman"/>
          <w:color w:val="0D0D0D"/>
          <w:shd w:val="clear" w:color="auto" w:fill="FFFFFF"/>
        </w:rPr>
        <w:t xml:space="preserve">tory species in fish passage, </w:t>
      </w:r>
      <w:r w:rsidRPr="00A7635F">
        <w:rPr>
          <w:rFonts w:ascii="Cambria" w:eastAsia="Times New Roman" w:hAnsi="Cambria" w:cs="Times New Roman"/>
          <w:color w:val="0D0D0D"/>
          <w:shd w:val="clear" w:color="auto" w:fill="FFFFFF"/>
        </w:rPr>
        <w:t>Neotrop</w:t>
      </w:r>
      <w:r w:rsidRPr="00A7635F">
        <w:rPr>
          <w:rFonts w:ascii="Cambria" w:eastAsia="Times New Roman" w:hAnsi="Cambria" w:cs="Times New Roman"/>
          <w:i/>
          <w:color w:val="0D0D0D"/>
          <w:shd w:val="clear" w:color="auto" w:fill="FFFFFF"/>
        </w:rPr>
        <w:t xml:space="preserve">. </w:t>
      </w:r>
      <w:r w:rsidRPr="00A7635F">
        <w:rPr>
          <w:rFonts w:ascii="Cambria" w:eastAsia="Times New Roman" w:hAnsi="Cambria" w:cs="Times New Roman"/>
          <w:color w:val="0D0D0D"/>
          <w:shd w:val="clear" w:color="auto" w:fill="FFFFFF"/>
        </w:rPr>
        <w:t>Ichthyol</w:t>
      </w:r>
      <w:r w:rsidRPr="00A7635F">
        <w:rPr>
          <w:rFonts w:ascii="Cambria" w:eastAsia="Times New Roman" w:hAnsi="Cambria" w:cs="Times New Roman"/>
          <w:i/>
          <w:color w:val="0D0D0D"/>
          <w:shd w:val="clear" w:color="auto" w:fill="FFFFFF"/>
        </w:rPr>
        <w:t>.</w:t>
      </w:r>
      <w:r w:rsidRPr="00A7635F">
        <w:rPr>
          <w:rFonts w:ascii="Cambria" w:eastAsia="Times New Roman" w:hAnsi="Cambria" w:cs="Times New Roman"/>
          <w:color w:val="0D0D0D"/>
          <w:shd w:val="clear" w:color="auto" w:fill="FFFFFF"/>
        </w:rPr>
        <w:t>,</w:t>
      </w:r>
      <w:r>
        <w:rPr>
          <w:rFonts w:ascii="Cambria" w:eastAsia="Times New Roman" w:hAnsi="Cambria" w:cs="Times New Roman"/>
          <w:color w:val="0D0D0D"/>
          <w:shd w:val="clear" w:color="auto" w:fill="FFFFFF"/>
        </w:rPr>
        <w:t xml:space="preserve"> 2012,</w:t>
      </w:r>
      <w:r w:rsidRPr="00A7635F">
        <w:rPr>
          <w:rFonts w:ascii="Cambria" w:eastAsia="Times New Roman" w:hAnsi="Cambria" w:cs="Times New Roman"/>
          <w:color w:val="0D0D0D"/>
          <w:shd w:val="clear" w:color="auto" w:fill="FFFFFF"/>
        </w:rPr>
        <w:t xml:space="preserve"> 10, 797–804</w:t>
      </w:r>
      <w:r w:rsidR="008562F9">
        <w:rPr>
          <w:rFonts w:ascii="Cambria" w:eastAsia="Times New Roman" w:hAnsi="Cambria" w:cs="Times New Roman"/>
          <w:color w:val="0D0D0D"/>
          <w:shd w:val="clear" w:color="auto" w:fill="FFFFFF"/>
        </w:rPr>
        <w:t>.</w:t>
      </w:r>
    </w:p>
    <w:p w14:paraId="4F0553C8" w14:textId="5ECA7B95" w:rsidR="00C1022C" w:rsidRPr="00A7635F" w:rsidRDefault="00716FD2" w:rsidP="00C1022C">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color w:val="0D0D0D"/>
          <w:shd w:val="clear" w:color="auto" w:fill="FFFFFF"/>
        </w:rPr>
        <w:t>Chapman, B.</w:t>
      </w:r>
      <w:r w:rsidR="00C1022C">
        <w:rPr>
          <w:rFonts w:ascii="Cambria" w:eastAsia="Times New Roman" w:hAnsi="Cambria" w:cs="Times New Roman"/>
          <w:color w:val="0D0D0D"/>
          <w:shd w:val="clear" w:color="auto" w:fill="FFFFFF"/>
        </w:rPr>
        <w:t>B. et al</w:t>
      </w:r>
      <w:r w:rsidR="00C1022C" w:rsidRPr="00A7635F">
        <w:rPr>
          <w:rFonts w:ascii="Cambria" w:eastAsia="Times New Roman" w:hAnsi="Cambria" w:cs="Times New Roman"/>
          <w:color w:val="0D0D0D"/>
          <w:shd w:val="clear" w:color="auto" w:fill="FFFFFF"/>
        </w:rPr>
        <w:t>.</w:t>
      </w:r>
      <w:r w:rsidR="00C1022C">
        <w:rPr>
          <w:rFonts w:ascii="Cambria" w:eastAsia="Times New Roman" w:hAnsi="Cambria" w:cs="Times New Roman"/>
          <w:color w:val="0D0D0D"/>
          <w:shd w:val="clear" w:color="auto" w:fill="FFFFFF"/>
        </w:rPr>
        <w:t>,</w:t>
      </w:r>
      <w:r w:rsidR="00C1022C" w:rsidRPr="00A7635F">
        <w:rPr>
          <w:rFonts w:ascii="Cambria" w:eastAsia="Times New Roman" w:hAnsi="Cambria" w:cs="Times New Roman"/>
          <w:color w:val="0D0D0D"/>
          <w:shd w:val="clear" w:color="auto" w:fill="FFFFFF"/>
        </w:rPr>
        <w:t xml:space="preserve"> Shape up or ship out: migratory behaviour predicts morphology across spatial scale in a fr</w:t>
      </w:r>
      <w:r w:rsidR="00094CA4">
        <w:rPr>
          <w:rFonts w:ascii="Cambria" w:eastAsia="Times New Roman" w:hAnsi="Cambria" w:cs="Times New Roman"/>
          <w:color w:val="0D0D0D"/>
          <w:shd w:val="clear" w:color="auto" w:fill="FFFFFF"/>
        </w:rPr>
        <w:t xml:space="preserve">eshwater fish, </w:t>
      </w:r>
      <w:r w:rsidR="00C1022C">
        <w:rPr>
          <w:rFonts w:ascii="Cambria" w:eastAsia="Times New Roman" w:hAnsi="Cambria" w:cs="Times New Roman"/>
          <w:color w:val="0D0D0D"/>
          <w:shd w:val="clear" w:color="auto" w:fill="FFFFFF"/>
        </w:rPr>
        <w:t>J. Anim. Ecol., 2015, 84,</w:t>
      </w:r>
      <w:r w:rsidR="00C1022C" w:rsidRPr="00A7635F">
        <w:rPr>
          <w:rFonts w:ascii="Cambria" w:eastAsia="Times New Roman" w:hAnsi="Cambria" w:cs="Times New Roman"/>
          <w:color w:val="0D0D0D"/>
          <w:shd w:val="clear" w:color="auto" w:fill="FFFFFF"/>
        </w:rPr>
        <w:t xml:space="preserve"> 1187–1193.</w:t>
      </w:r>
    </w:p>
    <w:p w14:paraId="07CE83BD" w14:textId="584D84C2" w:rsidR="00C1022C" w:rsidRPr="00A7635F" w:rsidRDefault="00C1022C" w:rsidP="00C1022C">
      <w:pPr>
        <w:pStyle w:val="ListParagraph"/>
        <w:numPr>
          <w:ilvl w:val="0"/>
          <w:numId w:val="4"/>
        </w:numPr>
        <w:spacing w:line="480" w:lineRule="auto"/>
        <w:rPr>
          <w:rFonts w:ascii="Cambria" w:hAnsi="Cambria"/>
        </w:rPr>
      </w:pPr>
      <w:r>
        <w:rPr>
          <w:rFonts w:ascii="Cambria" w:hAnsi="Cambria"/>
        </w:rPr>
        <w:t>Winkler, H. and Leisler, B.,</w:t>
      </w:r>
      <w:r w:rsidRPr="00A7635F">
        <w:rPr>
          <w:rFonts w:ascii="Cambria" w:hAnsi="Cambria"/>
        </w:rPr>
        <w:t xml:space="preserve"> To be a migrant: Ecomorphological burdens and chances. In Greenberg, R. &amp; Marra, P. (eds.). Birds of Two Worlds: the Ecology and Evolution of Migration, pp. 79-86. Johns Hopkins U</w:t>
      </w:r>
      <w:r>
        <w:rPr>
          <w:rFonts w:ascii="Cambria" w:hAnsi="Cambria"/>
        </w:rPr>
        <w:t>niversity Press, Baltimore, MD, 2005.</w:t>
      </w:r>
    </w:p>
    <w:p w14:paraId="09B048AB" w14:textId="76B9C1DA" w:rsidR="00C1022C" w:rsidRPr="00A7635F" w:rsidRDefault="00C1022C" w:rsidP="00C1022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Bowl</w:t>
      </w:r>
      <w:r w:rsidR="00716FD2">
        <w:rPr>
          <w:rFonts w:ascii="Cambria" w:eastAsia="Times New Roman" w:hAnsi="Cambria" w:cs="Times New Roman"/>
          <w:color w:val="0D0D0D"/>
          <w:shd w:val="clear" w:color="auto" w:fill="FFFFFF"/>
        </w:rPr>
        <w:t>in, M.</w:t>
      </w:r>
      <w:r>
        <w:rPr>
          <w:rFonts w:ascii="Cambria" w:eastAsia="Times New Roman" w:hAnsi="Cambria" w:cs="Times New Roman"/>
          <w:color w:val="0D0D0D"/>
          <w:shd w:val="clear" w:color="auto" w:fill="FFFFFF"/>
        </w:rPr>
        <w:t xml:space="preserve">S. and Wikelski, M., </w:t>
      </w:r>
      <w:r w:rsidRPr="00A7635F">
        <w:rPr>
          <w:rFonts w:ascii="Cambria" w:eastAsia="Times New Roman" w:hAnsi="Cambria" w:cs="Times New Roman"/>
          <w:color w:val="0D0D0D"/>
          <w:shd w:val="clear" w:color="auto" w:fill="FFFFFF"/>
        </w:rPr>
        <w:t>Pointed wings, low wing</w:t>
      </w:r>
      <w:r w:rsidR="006D40F4">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loading and calm air reduce migratory flight c</w:t>
      </w:r>
      <w:r w:rsidR="00094CA4">
        <w:rPr>
          <w:rFonts w:ascii="Cambria" w:eastAsia="Times New Roman" w:hAnsi="Cambria" w:cs="Times New Roman"/>
          <w:color w:val="0D0D0D"/>
          <w:shd w:val="clear" w:color="auto" w:fill="FFFFFF"/>
        </w:rPr>
        <w:t xml:space="preserve">osts in songbirds, </w:t>
      </w:r>
      <w:r>
        <w:rPr>
          <w:rFonts w:ascii="Cambria" w:eastAsia="Times New Roman" w:hAnsi="Cambria" w:cs="Times New Roman"/>
          <w:color w:val="0D0D0D"/>
          <w:shd w:val="clear" w:color="auto" w:fill="FFFFFF"/>
        </w:rPr>
        <w:t>PLoS One, 2008, 3,</w:t>
      </w:r>
      <w:r w:rsidRPr="00A7635F">
        <w:rPr>
          <w:rFonts w:ascii="Cambria" w:eastAsia="Times New Roman" w:hAnsi="Cambria" w:cs="Times New Roman"/>
          <w:color w:val="0D0D0D"/>
          <w:shd w:val="clear" w:color="auto" w:fill="FFFFFF"/>
        </w:rPr>
        <w:t xml:space="preserve"> e2154.</w:t>
      </w:r>
    </w:p>
    <w:p w14:paraId="18272F55" w14:textId="07997B24" w:rsidR="00C1022C" w:rsidRPr="00A7635F" w:rsidRDefault="00C1022C" w:rsidP="00C1022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Dingle, H. et al.,</w:t>
      </w:r>
      <w:r w:rsidRPr="00A7635F">
        <w:rPr>
          <w:rFonts w:ascii="Cambria" w:eastAsia="Times New Roman" w:hAnsi="Cambria" w:cs="Times New Roman"/>
          <w:color w:val="0D0D0D"/>
          <w:shd w:val="clear" w:color="auto" w:fill="FFFFFF"/>
        </w:rPr>
        <w:t xml:space="preserve"> Variation in body size and flight performance in milkweed bugs (</w:t>
      </w:r>
      <w:r w:rsidRPr="00A7635F">
        <w:rPr>
          <w:rFonts w:ascii="Cambria" w:eastAsia="Times New Roman" w:hAnsi="Cambria" w:cs="Times New Roman"/>
          <w:i/>
          <w:color w:val="0D0D0D"/>
          <w:shd w:val="clear" w:color="auto" w:fill="FFFFFF"/>
        </w:rPr>
        <w:t>Oncopeltus</w:t>
      </w:r>
      <w:r w:rsidR="00094CA4">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 xml:space="preserve">Evolution </w:t>
      </w:r>
      <w:r>
        <w:rPr>
          <w:rFonts w:ascii="Cambria" w:eastAsia="Times New Roman" w:hAnsi="Cambria" w:cs="Times New Roman"/>
          <w:color w:val="0D0D0D"/>
          <w:shd w:val="clear" w:color="auto" w:fill="FFFFFF"/>
        </w:rPr>
        <w:t>1980, 34,</w:t>
      </w:r>
      <w:r w:rsidRPr="00A7635F">
        <w:rPr>
          <w:rFonts w:ascii="Cambria" w:eastAsia="Times New Roman" w:hAnsi="Cambria" w:cs="Times New Roman"/>
          <w:color w:val="0D0D0D"/>
          <w:shd w:val="clear" w:color="auto" w:fill="FFFFFF"/>
        </w:rPr>
        <w:t xml:space="preserve"> 371–385.</w:t>
      </w:r>
    </w:p>
    <w:p w14:paraId="59547C9D" w14:textId="5B62710F" w:rsidR="00C1022C" w:rsidRPr="00A7635F" w:rsidRDefault="00716FD2" w:rsidP="00C1022C">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rPr>
        <w:t>Altizer, S. and Davis, A.</w:t>
      </w:r>
      <w:r w:rsidR="00C1022C">
        <w:rPr>
          <w:rFonts w:ascii="Cambria" w:eastAsia="Times New Roman" w:hAnsi="Cambria" w:cs="Times New Roman"/>
        </w:rPr>
        <w:t xml:space="preserve">K., </w:t>
      </w:r>
      <w:r w:rsidR="00C1022C" w:rsidRPr="00A7635F">
        <w:rPr>
          <w:rFonts w:ascii="Cambria" w:eastAsia="Times New Roman" w:hAnsi="Cambria" w:cs="Times New Roman"/>
        </w:rPr>
        <w:t xml:space="preserve">Populations of Monarch butterflies with different migratory behaviors show divergence </w:t>
      </w:r>
      <w:r w:rsidR="00094CA4">
        <w:rPr>
          <w:rFonts w:ascii="Cambria" w:eastAsia="Times New Roman" w:hAnsi="Cambria" w:cs="Times New Roman"/>
        </w:rPr>
        <w:t xml:space="preserve">in wing morphology, </w:t>
      </w:r>
      <w:r w:rsidR="00C1022C">
        <w:rPr>
          <w:rFonts w:ascii="Cambria" w:eastAsia="Times New Roman" w:hAnsi="Cambria" w:cs="Times New Roman"/>
        </w:rPr>
        <w:t>Evolution, 2010, 64,</w:t>
      </w:r>
      <w:r w:rsidR="00C1022C" w:rsidRPr="00A7635F">
        <w:rPr>
          <w:rFonts w:ascii="Cambria" w:eastAsia="Times New Roman" w:hAnsi="Cambria" w:cs="Times New Roman"/>
        </w:rPr>
        <w:t xml:space="preserve"> 1018–1028.</w:t>
      </w:r>
    </w:p>
    <w:p w14:paraId="275E13E7" w14:textId="6B474A5E" w:rsidR="00C1022C" w:rsidRPr="00A7635F" w:rsidRDefault="00716FD2" w:rsidP="00C1022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Beall, G. and Williams, C.</w:t>
      </w:r>
      <w:r w:rsidR="00C1022C">
        <w:rPr>
          <w:rFonts w:ascii="Cambria" w:eastAsia="Times New Roman" w:hAnsi="Cambria" w:cs="Times New Roman"/>
          <w:color w:val="0D0D0D"/>
          <w:shd w:val="clear" w:color="auto" w:fill="FFFFFF"/>
        </w:rPr>
        <w:t>B.,</w:t>
      </w:r>
      <w:r w:rsidR="00C1022C" w:rsidRPr="00A7635F">
        <w:rPr>
          <w:rFonts w:ascii="Cambria" w:eastAsia="Times New Roman" w:hAnsi="Cambria" w:cs="Times New Roman"/>
          <w:color w:val="0D0D0D"/>
          <w:shd w:val="clear" w:color="auto" w:fill="FFFFFF"/>
        </w:rPr>
        <w:t xml:space="preserve"> Geographical variation in the wing length of</w:t>
      </w:r>
      <w:r w:rsidR="00C1022C" w:rsidRPr="00A7635F">
        <w:rPr>
          <w:rFonts w:ascii="Cambria" w:eastAsia="Times New Roman" w:hAnsi="Cambria" w:cs="Times New Roman"/>
          <w:i/>
          <w:color w:val="0D0D0D"/>
          <w:shd w:val="clear" w:color="auto" w:fill="FFFFFF"/>
        </w:rPr>
        <w:t xml:space="preserve"> Danaus plexippus</w:t>
      </w:r>
      <w:r w:rsidR="00094CA4">
        <w:rPr>
          <w:rFonts w:ascii="Cambria" w:eastAsia="Times New Roman" w:hAnsi="Cambria" w:cs="Times New Roman"/>
          <w:color w:val="0D0D0D"/>
          <w:shd w:val="clear" w:color="auto" w:fill="FFFFFF"/>
        </w:rPr>
        <w:t xml:space="preserve"> (Lep. Rhopalocera), </w:t>
      </w:r>
      <w:r w:rsidR="00C1022C" w:rsidRPr="00A7635F">
        <w:rPr>
          <w:rFonts w:ascii="Cambria" w:eastAsia="Times New Roman" w:hAnsi="Cambria" w:cs="Times New Roman"/>
          <w:color w:val="0D0D0D"/>
          <w:shd w:val="clear" w:color="auto" w:fill="FFFFFF"/>
        </w:rPr>
        <w:t>Proceedings of the Royal Ent</w:t>
      </w:r>
      <w:r w:rsidR="00C1022C">
        <w:rPr>
          <w:rFonts w:ascii="Cambria" w:eastAsia="Times New Roman" w:hAnsi="Cambria" w:cs="Times New Roman"/>
          <w:color w:val="0D0D0D"/>
          <w:shd w:val="clear" w:color="auto" w:fill="FFFFFF"/>
        </w:rPr>
        <w:t>omological Society of London 1945, 20,</w:t>
      </w:r>
      <w:r w:rsidR="00C1022C" w:rsidRPr="00A7635F">
        <w:rPr>
          <w:rFonts w:ascii="Cambria" w:eastAsia="Times New Roman" w:hAnsi="Cambria" w:cs="Times New Roman"/>
          <w:color w:val="0D0D0D"/>
          <w:shd w:val="clear" w:color="auto" w:fill="FFFFFF"/>
        </w:rPr>
        <w:t xml:space="preserve"> 65–76.</w:t>
      </w:r>
    </w:p>
    <w:p w14:paraId="511282D0" w14:textId="0CBB92F8" w:rsidR="00C1022C" w:rsidRPr="00A7635F" w:rsidRDefault="00C1022C" w:rsidP="00C1022C">
      <w:pPr>
        <w:pStyle w:val="ListParagraph"/>
        <w:numPr>
          <w:ilvl w:val="0"/>
          <w:numId w:val="4"/>
        </w:numPr>
        <w:spacing w:line="480" w:lineRule="auto"/>
        <w:rPr>
          <w:rFonts w:ascii="Cambria" w:hAnsi="Cambria"/>
        </w:rPr>
      </w:pPr>
      <w:r>
        <w:rPr>
          <w:rFonts w:ascii="Cambria" w:hAnsi="Cambria"/>
        </w:rPr>
        <w:t>Dockx, C</w:t>
      </w:r>
      <w:r w:rsidRPr="00A7635F">
        <w:rPr>
          <w:rFonts w:ascii="Cambria" w:hAnsi="Cambria"/>
        </w:rPr>
        <w:t>.</w:t>
      </w:r>
      <w:r>
        <w:rPr>
          <w:rFonts w:ascii="Cambria" w:hAnsi="Cambria"/>
        </w:rPr>
        <w:t xml:space="preserve">, </w:t>
      </w:r>
      <w:r w:rsidRPr="00A7635F">
        <w:rPr>
          <w:rFonts w:ascii="Cambria" w:hAnsi="Cambria"/>
        </w:rPr>
        <w:t xml:space="preserve">Directional and stabilizing selection on wing size and shape in migrant and resident monarch butterflies, </w:t>
      </w:r>
      <w:r w:rsidRPr="00A7635F">
        <w:rPr>
          <w:rFonts w:ascii="Cambria" w:hAnsi="Cambria"/>
          <w:i/>
        </w:rPr>
        <w:t>Danaus plexippus</w:t>
      </w:r>
      <w:r w:rsidRPr="00A7635F">
        <w:rPr>
          <w:rFonts w:ascii="Cambria" w:hAnsi="Cambria"/>
        </w:rPr>
        <w:t xml:space="preserve"> (</w:t>
      </w:r>
      <w:r w:rsidR="00094CA4">
        <w:rPr>
          <w:rFonts w:ascii="Cambria" w:hAnsi="Cambria"/>
        </w:rPr>
        <w:t xml:space="preserve">L.), in Cuba, </w:t>
      </w:r>
      <w:r w:rsidRPr="00A7635F">
        <w:rPr>
          <w:rFonts w:ascii="Cambria" w:hAnsi="Cambria"/>
        </w:rPr>
        <w:t>Biol. J. Linn. So</w:t>
      </w:r>
      <w:r>
        <w:rPr>
          <w:rFonts w:ascii="Cambria" w:hAnsi="Cambria"/>
        </w:rPr>
        <w:t>c., 2007, 92,</w:t>
      </w:r>
      <w:r w:rsidRPr="00A7635F">
        <w:rPr>
          <w:rFonts w:ascii="Cambria" w:hAnsi="Cambria"/>
        </w:rPr>
        <w:t xml:space="preserve"> 605–616.</w:t>
      </w:r>
    </w:p>
    <w:p w14:paraId="6A7AEFFB" w14:textId="3356E9B9" w:rsidR="00C1022C" w:rsidRPr="00A7635F" w:rsidRDefault="00C1022C" w:rsidP="00C1022C">
      <w:pPr>
        <w:pStyle w:val="ListParagraph"/>
        <w:numPr>
          <w:ilvl w:val="0"/>
          <w:numId w:val="4"/>
        </w:numPr>
        <w:spacing w:line="480" w:lineRule="auto"/>
        <w:jc w:val="both"/>
        <w:rPr>
          <w:rFonts w:ascii="Cambria" w:hAnsi="Cambria"/>
        </w:rPr>
      </w:pPr>
      <w:r>
        <w:rPr>
          <w:rFonts w:ascii="Cambria" w:hAnsi="Cambria"/>
        </w:rPr>
        <w:t>Li, Y. et al</w:t>
      </w:r>
      <w:r w:rsidRPr="00A7635F">
        <w:rPr>
          <w:rFonts w:ascii="Cambria" w:hAnsi="Cambria"/>
        </w:rPr>
        <w:t>.</w:t>
      </w:r>
      <w:r>
        <w:rPr>
          <w:rFonts w:ascii="Cambria" w:hAnsi="Cambria"/>
        </w:rPr>
        <w:t>,</w:t>
      </w:r>
      <w:r w:rsidRPr="00A7635F">
        <w:rPr>
          <w:rFonts w:ascii="Cambria" w:hAnsi="Cambria"/>
        </w:rPr>
        <w:t xml:space="preserve"> Variation in forewing size linked to migratory status in monarch bu</w:t>
      </w:r>
      <w:r w:rsidR="00094CA4">
        <w:rPr>
          <w:rFonts w:ascii="Cambria" w:hAnsi="Cambria"/>
        </w:rPr>
        <w:t xml:space="preserve">tterflies, </w:t>
      </w:r>
      <w:r>
        <w:rPr>
          <w:rFonts w:ascii="Cambria" w:hAnsi="Cambria"/>
        </w:rPr>
        <w:t>Animal Migration, 2016, 3,</w:t>
      </w:r>
      <w:r w:rsidRPr="00A7635F">
        <w:rPr>
          <w:rFonts w:ascii="Cambria" w:hAnsi="Cambria"/>
        </w:rPr>
        <w:t xml:space="preserve"> </w:t>
      </w:r>
      <w:r>
        <w:rPr>
          <w:rFonts w:ascii="Cambria" w:hAnsi="Cambria"/>
        </w:rPr>
        <w:t>27-34</w:t>
      </w:r>
      <w:r w:rsidRPr="00A7635F">
        <w:rPr>
          <w:rFonts w:ascii="Cambria" w:hAnsi="Cambria"/>
        </w:rPr>
        <w:t>.</w:t>
      </w:r>
    </w:p>
    <w:p w14:paraId="0F5E2143" w14:textId="735440C9" w:rsidR="00C1022C" w:rsidRDefault="00716FD2" w:rsidP="00C1022C">
      <w:pPr>
        <w:pStyle w:val="ListParagraph"/>
        <w:numPr>
          <w:ilvl w:val="0"/>
          <w:numId w:val="4"/>
        </w:numPr>
        <w:spacing w:line="480" w:lineRule="auto"/>
        <w:jc w:val="both"/>
        <w:rPr>
          <w:rFonts w:ascii="Cambria" w:hAnsi="Cambria"/>
        </w:rPr>
      </w:pPr>
      <w:r>
        <w:rPr>
          <w:rFonts w:ascii="Cambria" w:hAnsi="Cambria"/>
        </w:rPr>
        <w:t>Gibo, D.L. and McCurdy, J.</w:t>
      </w:r>
      <w:r w:rsidR="00C1022C">
        <w:rPr>
          <w:rFonts w:ascii="Cambria" w:hAnsi="Cambria"/>
        </w:rPr>
        <w:t>A</w:t>
      </w:r>
      <w:r w:rsidR="00C1022C" w:rsidRPr="00A7635F">
        <w:rPr>
          <w:rFonts w:ascii="Cambria" w:hAnsi="Cambria"/>
        </w:rPr>
        <w:t>.</w:t>
      </w:r>
      <w:r w:rsidR="00C1022C">
        <w:rPr>
          <w:rFonts w:ascii="Cambria" w:hAnsi="Cambria"/>
        </w:rPr>
        <w:t>,</w:t>
      </w:r>
      <w:r w:rsidR="00C1022C" w:rsidRPr="00A7635F">
        <w:rPr>
          <w:rFonts w:ascii="Cambria" w:hAnsi="Cambria"/>
        </w:rPr>
        <w:t xml:space="preserve"> Lipid accumulation by migrating monarch butterflies (</w:t>
      </w:r>
      <w:r w:rsidR="00C1022C" w:rsidRPr="00094CA4">
        <w:rPr>
          <w:rFonts w:ascii="Cambria" w:hAnsi="Cambria"/>
          <w:i/>
        </w:rPr>
        <w:t>Danaus plexippus</w:t>
      </w:r>
      <w:r w:rsidR="00094CA4">
        <w:rPr>
          <w:rFonts w:ascii="Cambria" w:hAnsi="Cambria"/>
        </w:rPr>
        <w:t xml:space="preserve"> L.)., </w:t>
      </w:r>
      <w:r w:rsidR="00C1022C">
        <w:rPr>
          <w:rFonts w:ascii="Cambria" w:hAnsi="Cambria"/>
        </w:rPr>
        <w:t>Can. J. Zool., 1973, 71,</w:t>
      </w:r>
      <w:r w:rsidR="00C1022C" w:rsidRPr="00A7635F">
        <w:rPr>
          <w:rFonts w:ascii="Cambria" w:hAnsi="Cambria"/>
        </w:rPr>
        <w:t xml:space="preserve"> 76–82.</w:t>
      </w:r>
    </w:p>
    <w:p w14:paraId="46643FB0" w14:textId="100A6E1E" w:rsidR="00094CA4" w:rsidRPr="00A7635F" w:rsidRDefault="00716FD2" w:rsidP="00094CA4">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Davis, A.</w:t>
      </w:r>
      <w:r w:rsidR="00094CA4">
        <w:rPr>
          <w:rFonts w:ascii="Cambria" w:eastAsia="Times New Roman" w:hAnsi="Cambria" w:cs="Times New Roman"/>
          <w:color w:val="0D0D0D"/>
          <w:shd w:val="clear" w:color="auto" w:fill="FFFFFF"/>
        </w:rPr>
        <w:t>K.,</w:t>
      </w:r>
      <w:r w:rsidR="00094CA4" w:rsidRPr="00A7635F">
        <w:rPr>
          <w:rFonts w:ascii="Cambria" w:eastAsia="Times New Roman" w:hAnsi="Cambria" w:cs="Times New Roman"/>
          <w:color w:val="0D0D0D"/>
          <w:shd w:val="clear" w:color="auto" w:fill="FFFFFF"/>
        </w:rPr>
        <w:t xml:space="preserve"> Wing color of monarch butterflies (</w:t>
      </w:r>
      <w:r w:rsidR="00094CA4" w:rsidRPr="00A7635F">
        <w:rPr>
          <w:rFonts w:ascii="Cambria" w:eastAsia="Times New Roman" w:hAnsi="Cambria" w:cs="Times New Roman"/>
          <w:i/>
          <w:color w:val="0D0D0D"/>
          <w:shd w:val="clear" w:color="auto" w:fill="FFFFFF"/>
        </w:rPr>
        <w:t>Danaus plexippus</w:t>
      </w:r>
      <w:r w:rsidR="00094CA4" w:rsidRPr="00A7635F">
        <w:rPr>
          <w:rFonts w:ascii="Cambria" w:eastAsia="Times New Roman" w:hAnsi="Cambria" w:cs="Times New Roman"/>
          <w:color w:val="0D0D0D"/>
          <w:shd w:val="clear" w:color="auto" w:fill="FFFFFF"/>
        </w:rPr>
        <w:t>) in eastern North America across life stages: Migrants Are “redder” than breed</w:t>
      </w:r>
      <w:r w:rsidR="00094CA4">
        <w:rPr>
          <w:rFonts w:ascii="Cambria" w:eastAsia="Times New Roman" w:hAnsi="Cambria" w:cs="Times New Roman"/>
          <w:color w:val="0D0D0D"/>
          <w:shd w:val="clear" w:color="auto" w:fill="FFFFFF"/>
        </w:rPr>
        <w:t xml:space="preserve">ing and overwintering stages, </w:t>
      </w:r>
      <w:r w:rsidR="00094CA4" w:rsidRPr="00A7635F">
        <w:rPr>
          <w:rFonts w:ascii="Cambria" w:eastAsia="Times New Roman" w:hAnsi="Cambria" w:cs="Times New Roman"/>
          <w:color w:val="0D0D0D"/>
          <w:shd w:val="clear" w:color="auto" w:fill="FFFFFF"/>
        </w:rPr>
        <w:t>Psyche,</w:t>
      </w:r>
      <w:r w:rsidR="00094CA4">
        <w:rPr>
          <w:rFonts w:ascii="Cambria" w:eastAsia="Times New Roman" w:hAnsi="Cambria" w:cs="Times New Roman"/>
          <w:color w:val="0D0D0D"/>
          <w:shd w:val="clear" w:color="auto" w:fill="FFFFFF"/>
        </w:rPr>
        <w:t xml:space="preserve"> 2009,</w:t>
      </w:r>
      <w:r w:rsidR="00094CA4" w:rsidRPr="00A7635F">
        <w:rPr>
          <w:rFonts w:ascii="Cambria" w:eastAsia="Times New Roman" w:hAnsi="Cambria" w:cs="Times New Roman"/>
          <w:color w:val="0D0D0D"/>
          <w:shd w:val="clear" w:color="auto" w:fill="FFFFFF"/>
        </w:rPr>
        <w:t xml:space="preserve"> Article ID 705780.</w:t>
      </w:r>
    </w:p>
    <w:p w14:paraId="735DF495" w14:textId="2DF92925" w:rsidR="00094CA4" w:rsidRPr="0076721E" w:rsidRDefault="00094CA4" w:rsidP="00094CA4">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rPr>
        <w:t>Hanley, D. et al</w:t>
      </w:r>
      <w:r w:rsidRPr="0076721E">
        <w:rPr>
          <w:rFonts w:ascii="Cambria" w:eastAsia="Times New Roman" w:hAnsi="Cambria" w:cs="Times New Roman"/>
        </w:rPr>
        <w:t>.</w:t>
      </w:r>
      <w:r>
        <w:rPr>
          <w:rFonts w:ascii="Cambria" w:eastAsia="Times New Roman" w:hAnsi="Cambria" w:cs="Times New Roman"/>
        </w:rPr>
        <w:t>,</w:t>
      </w:r>
      <w:r w:rsidRPr="0076721E">
        <w:rPr>
          <w:rFonts w:ascii="Cambria" w:eastAsia="Times New Roman" w:hAnsi="Cambria" w:cs="Times New Roman"/>
        </w:rPr>
        <w:t xml:space="preserve"> Forewing pigmentation predicts migration distance in wild-caught migratory monarch</w:t>
      </w:r>
      <w:r>
        <w:rPr>
          <w:rFonts w:ascii="Cambria" w:eastAsia="Times New Roman" w:hAnsi="Cambria" w:cs="Times New Roman"/>
        </w:rPr>
        <w:t xml:space="preserve"> butterflies, Behav. Ecol., 2013, 24,</w:t>
      </w:r>
      <w:r w:rsidRPr="0076721E">
        <w:rPr>
          <w:rFonts w:ascii="Cambria" w:eastAsia="Times New Roman" w:hAnsi="Cambria" w:cs="Times New Roman"/>
        </w:rPr>
        <w:t xml:space="preserve"> 1108–1113.</w:t>
      </w:r>
    </w:p>
    <w:p w14:paraId="4E515F67" w14:textId="1B5A4B56" w:rsidR="00094CA4" w:rsidRDefault="00094CA4" w:rsidP="00094CA4">
      <w:pPr>
        <w:pStyle w:val="ListParagraph"/>
        <w:numPr>
          <w:ilvl w:val="0"/>
          <w:numId w:val="4"/>
        </w:numPr>
        <w:spacing w:line="480" w:lineRule="auto"/>
        <w:rPr>
          <w:rFonts w:ascii="Cambria" w:hAnsi="Cambria"/>
        </w:rPr>
      </w:pPr>
      <w:r w:rsidRPr="00A7635F">
        <w:rPr>
          <w:rFonts w:ascii="Cambria" w:hAnsi="Cambria"/>
        </w:rPr>
        <w:t>Satterfiel</w:t>
      </w:r>
      <w:r w:rsidR="00716FD2">
        <w:rPr>
          <w:rFonts w:ascii="Cambria" w:hAnsi="Cambria"/>
        </w:rPr>
        <w:t>d, D.A. and Davis, A.</w:t>
      </w:r>
      <w:r>
        <w:rPr>
          <w:rFonts w:ascii="Cambria" w:hAnsi="Cambria"/>
        </w:rPr>
        <w:t>K.,</w:t>
      </w:r>
      <w:r w:rsidRPr="00A7635F">
        <w:rPr>
          <w:rFonts w:ascii="Cambria" w:hAnsi="Cambria"/>
        </w:rPr>
        <w:t xml:space="preserve"> Variation in wing characteristics of monarch butterflies during migration: Earlier migrants have redder and more elongated wi</w:t>
      </w:r>
      <w:r>
        <w:rPr>
          <w:rFonts w:ascii="Cambria" w:hAnsi="Cambria"/>
        </w:rPr>
        <w:t>ngs, Animal Migration, 2014, 2, 1-7.</w:t>
      </w:r>
    </w:p>
    <w:p w14:paraId="1251D016" w14:textId="391B08E5" w:rsidR="00094CA4" w:rsidRPr="007B02F1" w:rsidRDefault="00716FD2" w:rsidP="00094CA4">
      <w:pPr>
        <w:pStyle w:val="ListParagraph"/>
        <w:numPr>
          <w:ilvl w:val="0"/>
          <w:numId w:val="4"/>
        </w:numPr>
        <w:spacing w:line="480" w:lineRule="auto"/>
        <w:rPr>
          <w:rFonts w:ascii="Cambria" w:hAnsi="Cambria"/>
        </w:rPr>
      </w:pPr>
      <w:r>
        <w:rPr>
          <w:rFonts w:ascii="Cambria" w:eastAsia="Times New Roman" w:hAnsi="Cambria" w:cs="Times New Roman"/>
        </w:rPr>
        <w:t>Yang, L.</w:t>
      </w:r>
      <w:r w:rsidR="00094CA4">
        <w:rPr>
          <w:rFonts w:ascii="Cambria" w:eastAsia="Times New Roman" w:hAnsi="Cambria" w:cs="Times New Roman"/>
        </w:rPr>
        <w:t>H. et al.,</w:t>
      </w:r>
      <w:r w:rsidR="00094CA4" w:rsidRPr="00A7635F">
        <w:rPr>
          <w:rFonts w:ascii="Cambria" w:eastAsia="Times New Roman" w:hAnsi="Cambria" w:cs="Times New Roman"/>
        </w:rPr>
        <w:t xml:space="preserve"> Intra-population variation in the natal origins and wing morphology of overwintering western monar</w:t>
      </w:r>
      <w:r w:rsidR="00094CA4">
        <w:rPr>
          <w:rFonts w:ascii="Cambria" w:eastAsia="Times New Roman" w:hAnsi="Cambria" w:cs="Times New Roman"/>
        </w:rPr>
        <w:t xml:space="preserve">ch butterflies </w:t>
      </w:r>
      <w:r w:rsidR="00094CA4" w:rsidRPr="00094CA4">
        <w:rPr>
          <w:rFonts w:ascii="Cambria" w:eastAsia="Times New Roman" w:hAnsi="Cambria" w:cs="Times New Roman"/>
          <w:i/>
        </w:rPr>
        <w:t>Danaus plexippus</w:t>
      </w:r>
      <w:r w:rsidR="00094CA4">
        <w:rPr>
          <w:rFonts w:ascii="Cambria" w:eastAsia="Times New Roman" w:hAnsi="Cambria" w:cs="Times New Roman"/>
        </w:rPr>
        <w:t>,</w:t>
      </w:r>
      <w:r w:rsidR="00094CA4" w:rsidRPr="00A7635F">
        <w:rPr>
          <w:rFonts w:ascii="Cambria" w:eastAsia="Times New Roman" w:hAnsi="Cambria" w:cs="Times New Roman"/>
        </w:rPr>
        <w:t xml:space="preserve"> </w:t>
      </w:r>
      <w:r w:rsidR="00094CA4">
        <w:rPr>
          <w:rFonts w:ascii="Cambria" w:eastAsia="Times New Roman" w:hAnsi="Cambria" w:cs="Times New Roman"/>
        </w:rPr>
        <w:t>Ecography, 2016, 39,</w:t>
      </w:r>
      <w:r w:rsidR="00094CA4" w:rsidRPr="007B02F1">
        <w:rPr>
          <w:rFonts w:ascii="Cambria" w:eastAsia="Times New Roman" w:hAnsi="Cambria" w:cs="Times New Roman"/>
        </w:rPr>
        <w:t xml:space="preserve"> 998–1007.</w:t>
      </w:r>
    </w:p>
    <w:p w14:paraId="48BB6CAB" w14:textId="3D836F48" w:rsidR="00094CA4" w:rsidRPr="00A7635F" w:rsidRDefault="00094CA4" w:rsidP="00094CA4">
      <w:pPr>
        <w:pStyle w:val="ListParagraph"/>
        <w:numPr>
          <w:ilvl w:val="0"/>
          <w:numId w:val="4"/>
        </w:numPr>
        <w:spacing w:line="480" w:lineRule="auto"/>
        <w:rPr>
          <w:rFonts w:ascii="Cambria" w:hAnsi="Cambria"/>
        </w:rPr>
      </w:pPr>
      <w:r w:rsidRPr="00A7635F">
        <w:rPr>
          <w:rFonts w:ascii="Cambria" w:hAnsi="Cambria"/>
        </w:rPr>
        <w:t>Fl</w:t>
      </w:r>
      <w:r w:rsidR="00716FD2">
        <w:rPr>
          <w:rFonts w:ascii="Cambria" w:hAnsi="Cambria"/>
        </w:rPr>
        <w:t>ockhart, D.T.</w:t>
      </w:r>
      <w:r>
        <w:rPr>
          <w:rFonts w:ascii="Cambria" w:hAnsi="Cambria"/>
        </w:rPr>
        <w:t>T. et al.,</w:t>
      </w:r>
      <w:r w:rsidRPr="00A7635F">
        <w:rPr>
          <w:rFonts w:ascii="Cambria" w:hAnsi="Cambria"/>
        </w:rPr>
        <w:t xml:space="preserve"> Migration distance as a selective episode for wing morp</w:t>
      </w:r>
      <w:r>
        <w:rPr>
          <w:rFonts w:ascii="Cambria" w:hAnsi="Cambria"/>
        </w:rPr>
        <w:t>hology in a migratory insect., Mov Ecol, 2017, 5:</w:t>
      </w:r>
      <w:r w:rsidRPr="00A7635F">
        <w:rPr>
          <w:rFonts w:ascii="Cambria" w:hAnsi="Cambria"/>
        </w:rPr>
        <w:t>7.</w:t>
      </w:r>
    </w:p>
    <w:p w14:paraId="0541D51B" w14:textId="489834DA" w:rsidR="00094CA4" w:rsidRPr="00A7635F" w:rsidRDefault="00716FD2" w:rsidP="00094CA4">
      <w:pPr>
        <w:pStyle w:val="ListParagraph"/>
        <w:numPr>
          <w:ilvl w:val="0"/>
          <w:numId w:val="4"/>
        </w:numPr>
        <w:spacing w:line="480" w:lineRule="auto"/>
        <w:rPr>
          <w:rFonts w:ascii="Cambria" w:hAnsi="Cambria"/>
        </w:rPr>
      </w:pPr>
      <w:r>
        <w:rPr>
          <w:rFonts w:ascii="Cambria" w:hAnsi="Cambria"/>
        </w:rPr>
        <w:t>Pocius, V.</w:t>
      </w:r>
      <w:r w:rsidR="00094CA4" w:rsidRPr="00A7635F">
        <w:rPr>
          <w:rFonts w:ascii="Cambria" w:hAnsi="Cambria"/>
        </w:rPr>
        <w:t>M. et al</w:t>
      </w:r>
      <w:r w:rsidR="00094CA4">
        <w:rPr>
          <w:rFonts w:ascii="Cambria" w:hAnsi="Cambria"/>
        </w:rPr>
        <w:t xml:space="preserve">., </w:t>
      </w:r>
      <w:r w:rsidR="00094CA4" w:rsidRPr="00A7635F">
        <w:rPr>
          <w:rFonts w:ascii="Cambria" w:hAnsi="Cambria"/>
        </w:rPr>
        <w:t>Milkweed matters: Monarch butterfly (Lepidoptera: Nymphalidae) su</w:t>
      </w:r>
      <w:r w:rsidR="00094CA4">
        <w:rPr>
          <w:rFonts w:ascii="Cambria" w:hAnsi="Cambria"/>
        </w:rPr>
        <w:t>rvival and development on nine M</w:t>
      </w:r>
      <w:r w:rsidR="00094CA4" w:rsidRPr="00A7635F">
        <w:rPr>
          <w:rFonts w:ascii="Cambria" w:hAnsi="Cambria"/>
        </w:rPr>
        <w:t xml:space="preserve">idwestern milkweed </w:t>
      </w:r>
      <w:r w:rsidR="00094CA4">
        <w:rPr>
          <w:rFonts w:ascii="Cambria" w:hAnsi="Cambria"/>
        </w:rPr>
        <w:t>species, Environ. Entomol., 2017, 46,</w:t>
      </w:r>
      <w:r w:rsidR="00094CA4" w:rsidRPr="00A7635F">
        <w:rPr>
          <w:rFonts w:ascii="Cambria" w:hAnsi="Cambria"/>
        </w:rPr>
        <w:t xml:space="preserve"> 1098–1105.</w:t>
      </w:r>
    </w:p>
    <w:p w14:paraId="243FCC20" w14:textId="5309C3E7" w:rsidR="00094CA4" w:rsidRPr="00A7635F" w:rsidRDefault="00716FD2" w:rsidP="00094CA4">
      <w:pPr>
        <w:pStyle w:val="ListParagraph"/>
        <w:numPr>
          <w:ilvl w:val="0"/>
          <w:numId w:val="4"/>
        </w:numPr>
        <w:spacing w:line="480" w:lineRule="auto"/>
        <w:jc w:val="both"/>
        <w:rPr>
          <w:rFonts w:ascii="Cambria" w:hAnsi="Cambria"/>
        </w:rPr>
      </w:pPr>
      <w:r>
        <w:rPr>
          <w:rFonts w:ascii="Cambria" w:hAnsi="Cambria"/>
        </w:rPr>
        <w:t>Freedman, M.</w:t>
      </w:r>
      <w:r w:rsidR="00094CA4">
        <w:rPr>
          <w:rFonts w:ascii="Cambria" w:hAnsi="Cambria"/>
        </w:rPr>
        <w:t>G. et al.,</w:t>
      </w:r>
      <w:r w:rsidR="00094CA4" w:rsidRPr="00A7635F">
        <w:rPr>
          <w:rFonts w:ascii="Cambria" w:hAnsi="Cambria"/>
        </w:rPr>
        <w:t xml:space="preserve"> Non-migratory monarch butterflies, </w:t>
      </w:r>
      <w:r w:rsidR="00094CA4" w:rsidRPr="00094CA4">
        <w:rPr>
          <w:rFonts w:ascii="Cambria" w:hAnsi="Cambria"/>
          <w:i/>
        </w:rPr>
        <w:t>Danaus plexippus</w:t>
      </w:r>
      <w:r w:rsidR="00094CA4" w:rsidRPr="00A7635F">
        <w:rPr>
          <w:rFonts w:ascii="Cambria" w:hAnsi="Cambria"/>
        </w:rPr>
        <w:t xml:space="preserve"> (L.), retain developmental plasticity and a navigational mechani</w:t>
      </w:r>
      <w:r w:rsidR="00094CA4">
        <w:rPr>
          <w:rFonts w:ascii="Cambria" w:hAnsi="Cambria"/>
        </w:rPr>
        <w:t xml:space="preserve">sm associated with migration, </w:t>
      </w:r>
      <w:r w:rsidR="00094CA4" w:rsidRPr="00A7635F">
        <w:rPr>
          <w:rFonts w:ascii="Cambria" w:hAnsi="Cambria"/>
        </w:rPr>
        <w:t>Biol. J. Linn. Soc.</w:t>
      </w:r>
      <w:r w:rsidR="00094CA4">
        <w:rPr>
          <w:rFonts w:ascii="Cambria" w:hAnsi="Cambria"/>
        </w:rPr>
        <w:t xml:space="preserve">, 2018, </w:t>
      </w:r>
      <w:r w:rsidR="00094CA4" w:rsidRPr="00A7635F">
        <w:rPr>
          <w:rFonts w:ascii="Cambria" w:hAnsi="Cambria"/>
        </w:rPr>
        <w:t>1</w:t>
      </w:r>
      <w:r w:rsidR="00094CA4">
        <w:rPr>
          <w:rFonts w:ascii="Cambria" w:hAnsi="Cambria"/>
        </w:rPr>
        <w:t>23,</w:t>
      </w:r>
      <w:r w:rsidR="00094CA4" w:rsidRPr="00A7635F">
        <w:rPr>
          <w:rFonts w:ascii="Cambria" w:hAnsi="Cambria"/>
        </w:rPr>
        <w:t xml:space="preserve"> 265–278.</w:t>
      </w:r>
    </w:p>
    <w:p w14:paraId="26C82D8D" w14:textId="74A3FCB9" w:rsidR="00094CA4" w:rsidRPr="00A7635F" w:rsidRDefault="00716FD2" w:rsidP="00094CA4">
      <w:pPr>
        <w:pStyle w:val="ListParagraph"/>
        <w:numPr>
          <w:ilvl w:val="0"/>
          <w:numId w:val="4"/>
        </w:numPr>
        <w:spacing w:line="480" w:lineRule="auto"/>
        <w:rPr>
          <w:rFonts w:ascii="Cambria" w:hAnsi="Cambria"/>
        </w:rPr>
      </w:pPr>
      <w:r>
        <w:rPr>
          <w:rFonts w:ascii="Cambria" w:hAnsi="Cambria"/>
        </w:rPr>
        <w:t>Schneider, C.</w:t>
      </w:r>
      <w:r w:rsidR="00094CA4" w:rsidRPr="00A7635F">
        <w:rPr>
          <w:rFonts w:ascii="Cambria" w:hAnsi="Cambria"/>
        </w:rPr>
        <w:t>A.</w:t>
      </w:r>
      <w:r w:rsidR="00094CA4">
        <w:rPr>
          <w:rFonts w:ascii="Cambria" w:hAnsi="Cambria"/>
        </w:rPr>
        <w:t xml:space="preserve"> et al.,</w:t>
      </w:r>
      <w:r w:rsidR="00094CA4" w:rsidRPr="00A7635F">
        <w:rPr>
          <w:rFonts w:ascii="Cambria" w:hAnsi="Cambria"/>
        </w:rPr>
        <w:t xml:space="preserve"> NIH Image to ImageJ: 25 years of i</w:t>
      </w:r>
      <w:r w:rsidR="00094CA4">
        <w:rPr>
          <w:rFonts w:ascii="Cambria" w:hAnsi="Cambria"/>
        </w:rPr>
        <w:t>mage analysis, Nat. Methods, 2012, 9,</w:t>
      </w:r>
      <w:r w:rsidR="00094CA4" w:rsidRPr="00A7635F">
        <w:rPr>
          <w:rFonts w:ascii="Cambria" w:hAnsi="Cambria"/>
        </w:rPr>
        <w:t xml:space="preserve"> 671–675.</w:t>
      </w:r>
    </w:p>
    <w:p w14:paraId="315F464D" w14:textId="6B8CCCE1" w:rsidR="002476AB" w:rsidRPr="00A7635F" w:rsidRDefault="002476AB" w:rsidP="002476AB">
      <w:pPr>
        <w:pStyle w:val="ListParagraph"/>
        <w:numPr>
          <w:ilvl w:val="0"/>
          <w:numId w:val="4"/>
        </w:numPr>
        <w:spacing w:line="480" w:lineRule="auto"/>
        <w:jc w:val="both"/>
        <w:rPr>
          <w:rFonts w:ascii="Cambria" w:hAnsi="Cambria"/>
        </w:rPr>
      </w:pPr>
      <w:r>
        <w:rPr>
          <w:rFonts w:ascii="Cambria" w:hAnsi="Cambria"/>
        </w:rPr>
        <w:t>Kahle, D. and Wickham, H.,</w:t>
      </w:r>
      <w:r w:rsidRPr="00A7635F">
        <w:rPr>
          <w:rFonts w:ascii="Cambria" w:hAnsi="Cambria"/>
        </w:rPr>
        <w:t xml:space="preserve"> ggmap: Spatial visualization</w:t>
      </w:r>
      <w:r>
        <w:rPr>
          <w:rFonts w:ascii="Cambria" w:hAnsi="Cambria"/>
        </w:rPr>
        <w:t xml:space="preserve"> with ggplot2. The R Journal, 2013, 5, </w:t>
      </w:r>
      <w:r w:rsidRPr="00A7635F">
        <w:rPr>
          <w:rFonts w:ascii="Cambria" w:hAnsi="Cambria"/>
        </w:rPr>
        <w:t>144-161.</w:t>
      </w:r>
    </w:p>
    <w:p w14:paraId="275DB0F5" w14:textId="4819E506" w:rsidR="000F37DC" w:rsidRPr="00A7635F" w:rsidRDefault="000F37DC" w:rsidP="000F37D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 xml:space="preserve">Bates, D. et al., Fitting linear mixed-effects models using lme4, </w:t>
      </w:r>
      <w:r w:rsidRPr="00A7635F">
        <w:rPr>
          <w:rFonts w:ascii="Cambria" w:eastAsia="Times New Roman" w:hAnsi="Cambria" w:cs="Times New Roman"/>
          <w:color w:val="0D0D0D"/>
          <w:shd w:val="clear" w:color="auto" w:fill="FFFFFF"/>
        </w:rPr>
        <w:t xml:space="preserve">Journal of Statistical Software, </w:t>
      </w:r>
      <w:r>
        <w:rPr>
          <w:rFonts w:ascii="Cambria" w:eastAsia="Times New Roman" w:hAnsi="Cambria" w:cs="Times New Roman"/>
          <w:color w:val="0D0D0D"/>
          <w:shd w:val="clear" w:color="auto" w:fill="FFFFFF"/>
        </w:rPr>
        <w:t>2015,</w:t>
      </w:r>
      <w:r w:rsidRPr="00A7635F">
        <w:rPr>
          <w:rFonts w:ascii="Cambria" w:eastAsia="Times New Roman" w:hAnsi="Cambria" w:cs="Times New Roman"/>
          <w:color w:val="0D0D0D"/>
          <w:shd w:val="clear" w:color="auto" w:fill="FFFFFF"/>
        </w:rPr>
        <w:t xml:space="preserve"> 67: 1–48.</w:t>
      </w:r>
    </w:p>
    <w:p w14:paraId="61894B9B" w14:textId="42BE15EB" w:rsidR="000F37DC" w:rsidRPr="005220C5" w:rsidRDefault="000F37DC" w:rsidP="00716FD2">
      <w:pPr>
        <w:pStyle w:val="ListParagraph"/>
        <w:numPr>
          <w:ilvl w:val="0"/>
          <w:numId w:val="4"/>
        </w:numPr>
        <w:spacing w:line="480" w:lineRule="auto"/>
        <w:rPr>
          <w:ins w:id="486" w:author="Micah Freedman" w:date="2018-08-31T01:02:00Z"/>
          <w:rFonts w:ascii="Cambria" w:hAnsi="Cambria"/>
        </w:rPr>
      </w:pPr>
      <w:r w:rsidRPr="00716FD2">
        <w:rPr>
          <w:rFonts w:ascii="Cambria" w:hAnsi="Cambria"/>
        </w:rPr>
        <w:t>R Core Team. R: A language and environment for statistical computing, 2013, R Foundation for Statistical Computing, Vienna, Austria.</w:t>
      </w:r>
    </w:p>
    <w:p w14:paraId="77AB0B49" w14:textId="77777777" w:rsidR="00716FD2" w:rsidRPr="00716FD2" w:rsidRDefault="00716FD2" w:rsidP="00716FD2">
      <w:pPr>
        <w:pStyle w:val="ListParagraph"/>
        <w:numPr>
          <w:ilvl w:val="0"/>
          <w:numId w:val="4"/>
        </w:numPr>
        <w:spacing w:line="480" w:lineRule="auto"/>
        <w:rPr>
          <w:ins w:id="487" w:author="Micah Freedman" w:date="2018-08-31T01:02:00Z"/>
          <w:rFonts w:ascii="Cambria" w:eastAsia="Times New Roman" w:hAnsi="Cambria" w:cs="Times New Roman"/>
          <w:rPrChange w:id="488" w:author="Micah Freedman" w:date="2018-08-31T01:03:00Z">
            <w:rPr>
              <w:ins w:id="489" w:author="Micah Freedman" w:date="2018-08-31T01:02:00Z"/>
              <w:rFonts w:ascii="Times New Roman" w:eastAsia="Times New Roman" w:hAnsi="Times New Roman" w:cs="Times New Roman"/>
              <w:sz w:val="20"/>
              <w:szCs w:val="20"/>
            </w:rPr>
          </w:rPrChange>
        </w:rPr>
        <w:pPrChange w:id="490" w:author="Micah Freedman" w:date="2018-08-31T01:03:00Z">
          <w:pPr>
            <w:pStyle w:val="ListParagraph"/>
            <w:numPr>
              <w:numId w:val="4"/>
            </w:numPr>
            <w:ind w:hanging="360"/>
          </w:pPr>
        </w:pPrChange>
      </w:pPr>
      <w:ins w:id="491" w:author="Micah Freedman" w:date="2018-08-31T01:02:00Z">
        <w:r w:rsidRPr="00716FD2">
          <w:rPr>
            <w:rFonts w:ascii="Cambria" w:eastAsia="Times New Roman" w:hAnsi="Cambria" w:cs="Times New Roman"/>
            <w:color w:val="0D0D0D"/>
            <w:shd w:val="clear" w:color="auto" w:fill="FFFFFF"/>
            <w:rPrChange w:id="492" w:author="Micah Freedman" w:date="2018-08-31T01:03:00Z">
              <w:rPr>
                <w:rFonts w:ascii="Helvetica Neue" w:eastAsia="Times New Roman" w:hAnsi="Helvetica Neue" w:cs="Times New Roman"/>
                <w:color w:val="0D0D0D"/>
                <w:sz w:val="18"/>
                <w:szCs w:val="18"/>
                <w:shd w:val="clear" w:color="auto" w:fill="FFFFFF"/>
              </w:rPr>
            </w:rPrChange>
          </w:rPr>
          <w:t>Ward M., Johnson S.D., Zalucki M.P., Modes of reproduction in three invasive milkweeds are consistent with Baker’s Rule, Biol. Invasions, 2012, 14, 1237–1250</w:t>
        </w:r>
      </w:ins>
    </w:p>
    <w:p w14:paraId="7555D765" w14:textId="6D56B5EC" w:rsidR="00716FD2" w:rsidRPr="00716FD2" w:rsidRDefault="00716FD2" w:rsidP="00716FD2">
      <w:pPr>
        <w:pStyle w:val="ListParagraph"/>
        <w:numPr>
          <w:ilvl w:val="0"/>
          <w:numId w:val="4"/>
        </w:numPr>
        <w:shd w:val="clear" w:color="auto" w:fill="FFFFFF"/>
        <w:spacing w:line="480" w:lineRule="auto"/>
        <w:rPr>
          <w:rFonts w:ascii="Cambria" w:hAnsi="Cambria" w:cs="Times New Roman"/>
          <w:color w:val="0D0D0D"/>
          <w:rPrChange w:id="493" w:author="Micah Freedman" w:date="2018-08-31T01:03:00Z">
            <w:rPr>
              <w:rFonts w:ascii="Cambria" w:hAnsi="Cambria"/>
            </w:rPr>
          </w:rPrChange>
        </w:rPr>
        <w:pPrChange w:id="494" w:author="Micah Freedman" w:date="2018-08-31T01:03:00Z">
          <w:pPr>
            <w:pStyle w:val="ListParagraph"/>
            <w:numPr>
              <w:numId w:val="4"/>
            </w:numPr>
            <w:spacing w:line="480" w:lineRule="auto"/>
            <w:ind w:hanging="360"/>
          </w:pPr>
        </w:pPrChange>
      </w:pPr>
      <w:ins w:id="495" w:author="Micah Freedman" w:date="2018-08-31T01:03:00Z">
        <w:r w:rsidRPr="00716FD2">
          <w:rPr>
            <w:rFonts w:ascii="Cambria" w:hAnsi="Cambria" w:cs="Times New Roman"/>
            <w:color w:val="0D0D0D"/>
            <w:rPrChange w:id="496" w:author="Micah Freedman" w:date="2018-08-31T01:03:00Z">
              <w:rPr>
                <w:rFonts w:ascii="Times New Roman" w:hAnsi="Times New Roman" w:cs="Times New Roman"/>
                <w:color w:val="0D0D0D"/>
                <w:sz w:val="20"/>
                <w:szCs w:val="20"/>
              </w:rPr>
            </w:rPrChange>
          </w:rPr>
          <w:t xml:space="preserve">Goyder D.J., Nicholas A., A </w:t>
        </w:r>
      </w:ins>
      <w:r w:rsidR="005220C5">
        <w:rPr>
          <w:rFonts w:ascii="Cambria" w:hAnsi="Cambria" w:cs="Times New Roman"/>
          <w:color w:val="0D0D0D"/>
        </w:rPr>
        <w:t>r</w:t>
      </w:r>
      <w:ins w:id="497" w:author="Micah Freedman" w:date="2018-08-31T01:03:00Z">
        <w:r w:rsidRPr="00716FD2">
          <w:rPr>
            <w:rFonts w:ascii="Cambria" w:hAnsi="Cambria" w:cs="Times New Roman"/>
            <w:color w:val="0D0D0D"/>
            <w:rPrChange w:id="498" w:author="Micah Freedman" w:date="2018-08-31T01:03:00Z">
              <w:rPr>
                <w:rFonts w:ascii="Times New Roman" w:hAnsi="Times New Roman" w:cs="Times New Roman"/>
                <w:color w:val="0D0D0D"/>
                <w:sz w:val="20"/>
                <w:szCs w:val="20"/>
              </w:rPr>
            </w:rPrChange>
          </w:rPr>
          <w:t>evision of Gomphocarpus R. Br. (Apocynaceae: Asclepiadeae), Kew Bull., 2001, 56, 769–836</w:t>
        </w:r>
      </w:ins>
      <w:ins w:id="499" w:author="Micah Freedman" w:date="2018-08-31T02:41:00Z">
        <w:r w:rsidR="001E4976">
          <w:rPr>
            <w:rFonts w:ascii="Cambria" w:hAnsi="Cambria" w:cs="Times New Roman"/>
            <w:color w:val="0D0D0D"/>
          </w:rPr>
          <w:t>.</w:t>
        </w:r>
      </w:ins>
    </w:p>
    <w:p w14:paraId="20C73FEC" w14:textId="5BA350A3" w:rsidR="000F37DC" w:rsidRPr="00A7635F" w:rsidRDefault="000F37DC" w:rsidP="00716FD2">
      <w:pPr>
        <w:pStyle w:val="ListParagraph"/>
        <w:numPr>
          <w:ilvl w:val="0"/>
          <w:numId w:val="4"/>
        </w:numPr>
        <w:spacing w:line="480" w:lineRule="auto"/>
        <w:rPr>
          <w:rFonts w:ascii="Cambria" w:eastAsia="Times New Roman" w:hAnsi="Cambria" w:cs="Times New Roman"/>
          <w:color w:val="0D0D0D"/>
          <w:shd w:val="clear" w:color="auto" w:fill="FFFFFF"/>
        </w:rPr>
      </w:pPr>
      <w:r w:rsidRPr="00716FD2">
        <w:rPr>
          <w:rFonts w:ascii="Cambria" w:eastAsia="Times New Roman" w:hAnsi="Cambria" w:cs="Times New Roman"/>
          <w:color w:val="0D0D0D"/>
          <w:shd w:val="clear" w:color="auto" w:fill="FFFFFF"/>
        </w:rPr>
        <w:t>Davis, A.K. et al., Wing color predicts future mating success in male monarch butterfli</w:t>
      </w:r>
      <w:r w:rsidR="009F2D78" w:rsidRPr="00716FD2">
        <w:rPr>
          <w:rFonts w:ascii="Cambria" w:eastAsia="Times New Roman" w:hAnsi="Cambria" w:cs="Times New Roman"/>
          <w:color w:val="0D0D0D"/>
          <w:shd w:val="clear" w:color="auto" w:fill="FFFFFF"/>
        </w:rPr>
        <w:t>es, Ann. Entomol. Soc. Am.,</w:t>
      </w:r>
      <w:r w:rsidR="009F2D78">
        <w:rPr>
          <w:rFonts w:ascii="Cambria" w:eastAsia="Times New Roman" w:hAnsi="Cambria" w:cs="Times New Roman"/>
          <w:color w:val="0D0D0D"/>
          <w:shd w:val="clear" w:color="auto" w:fill="FFFFFF"/>
        </w:rPr>
        <w:t xml:space="preserve"> 2007</w:t>
      </w:r>
      <w:r>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1</w:t>
      </w:r>
      <w:r>
        <w:rPr>
          <w:rFonts w:ascii="Cambria" w:eastAsia="Times New Roman" w:hAnsi="Cambria" w:cs="Times New Roman"/>
          <w:color w:val="0D0D0D"/>
          <w:shd w:val="clear" w:color="auto" w:fill="FFFFFF"/>
        </w:rPr>
        <w:t>00,</w:t>
      </w:r>
      <w:r w:rsidRPr="00A7635F">
        <w:rPr>
          <w:rFonts w:ascii="Cambria" w:eastAsia="Times New Roman" w:hAnsi="Cambria" w:cs="Times New Roman"/>
          <w:color w:val="0D0D0D"/>
          <w:shd w:val="clear" w:color="auto" w:fill="FFFFFF"/>
        </w:rPr>
        <w:t xml:space="preserve"> 339–344.</w:t>
      </w:r>
    </w:p>
    <w:p w14:paraId="418D5C6F" w14:textId="57CBEC14" w:rsidR="009F2D78" w:rsidRDefault="009F2D78" w:rsidP="009F2D78">
      <w:pPr>
        <w:pStyle w:val="ListParagraph"/>
        <w:numPr>
          <w:ilvl w:val="0"/>
          <w:numId w:val="4"/>
        </w:numPr>
        <w:spacing w:line="480" w:lineRule="auto"/>
        <w:rPr>
          <w:rFonts w:ascii="Cambria" w:hAnsi="Cambria"/>
        </w:rPr>
      </w:pPr>
      <w:r w:rsidRPr="00A7635F">
        <w:rPr>
          <w:rFonts w:ascii="Cambria" w:hAnsi="Cambria"/>
        </w:rPr>
        <w:t>Solensky, M.</w:t>
      </w:r>
      <w:r w:rsidR="00716FD2">
        <w:rPr>
          <w:rFonts w:ascii="Cambria" w:hAnsi="Cambria"/>
        </w:rPr>
        <w:t>J. and Oberhauser, K.</w:t>
      </w:r>
      <w:r>
        <w:rPr>
          <w:rFonts w:ascii="Cambria" w:hAnsi="Cambria"/>
        </w:rPr>
        <w:t>S</w:t>
      </w:r>
      <w:r w:rsidRPr="00A7635F">
        <w:rPr>
          <w:rFonts w:ascii="Cambria" w:hAnsi="Cambria"/>
        </w:rPr>
        <w:t>. Sperm precedence in monarch butterflies (</w:t>
      </w:r>
      <w:r w:rsidRPr="009F2D78">
        <w:rPr>
          <w:rFonts w:ascii="Cambria" w:hAnsi="Cambria"/>
          <w:i/>
        </w:rPr>
        <w:t>Danaus plexippus</w:t>
      </w:r>
      <w:r>
        <w:rPr>
          <w:rFonts w:ascii="Cambria" w:hAnsi="Cambria"/>
        </w:rPr>
        <w:t>),</w:t>
      </w:r>
      <w:r w:rsidRPr="00A7635F">
        <w:rPr>
          <w:rFonts w:ascii="Cambria" w:hAnsi="Cambria"/>
        </w:rPr>
        <w:t xml:space="preserve"> Behav. Ecol.</w:t>
      </w:r>
      <w:r>
        <w:rPr>
          <w:rFonts w:ascii="Cambria" w:hAnsi="Cambria"/>
        </w:rPr>
        <w:t xml:space="preserve">, 2009, 20, </w:t>
      </w:r>
      <w:r w:rsidRPr="00A7635F">
        <w:rPr>
          <w:rFonts w:ascii="Cambria" w:hAnsi="Cambria"/>
        </w:rPr>
        <w:t>328–334.</w:t>
      </w:r>
    </w:p>
    <w:p w14:paraId="6892906C" w14:textId="24C26755" w:rsidR="005220C5" w:rsidRPr="001E4976" w:rsidRDefault="005220C5" w:rsidP="001E4976">
      <w:pPr>
        <w:pStyle w:val="ListParagraph"/>
        <w:numPr>
          <w:ilvl w:val="0"/>
          <w:numId w:val="4"/>
        </w:numPr>
        <w:spacing w:line="480" w:lineRule="auto"/>
        <w:rPr>
          <w:ins w:id="500" w:author="Micah Freedman" w:date="2018-08-31T02:35:00Z"/>
          <w:rFonts w:ascii="Cambria" w:eastAsia="Times New Roman" w:hAnsi="Cambria" w:cs="Times New Roman"/>
          <w:rPrChange w:id="501" w:author="Micah Freedman" w:date="2018-08-31T02:41:00Z">
            <w:rPr>
              <w:ins w:id="502" w:author="Micah Freedman" w:date="2018-08-31T02:35:00Z"/>
              <w:rFonts w:ascii="Cambria" w:eastAsia="Times New Roman" w:hAnsi="Cambria" w:cs="Times New Roman"/>
              <w:color w:val="0D0D0D"/>
              <w:shd w:val="clear" w:color="auto" w:fill="FFFFFF"/>
            </w:rPr>
          </w:rPrChange>
        </w:rPr>
      </w:pPr>
      <w:r w:rsidRPr="005220C5">
        <w:rPr>
          <w:rFonts w:ascii="Cambria" w:eastAsia="Times New Roman" w:hAnsi="Cambria" w:cs="Times New Roman"/>
          <w:color w:val="0D0D0D"/>
          <w:shd w:val="clear" w:color="auto" w:fill="FFFFFF"/>
        </w:rPr>
        <w:t>Hill H</w:t>
      </w:r>
      <w:r w:rsidRPr="001E4976">
        <w:rPr>
          <w:rFonts w:ascii="Cambria" w:eastAsia="Times New Roman" w:hAnsi="Cambria" w:cs="Times New Roman"/>
          <w:color w:val="0D0D0D"/>
          <w:shd w:val="clear" w:color="auto" w:fill="FFFFFF"/>
        </w:rPr>
        <w:t>.F., Wenner A.M., Wells P.H., Reproductive behavior in an overwintering aggregation of monarch butterflies, Am. Midl. Nat., 1976, 95, 10–19</w:t>
      </w:r>
      <w:ins w:id="503" w:author="Micah Freedman" w:date="2018-08-31T02:41:00Z">
        <w:r w:rsidR="001E4976">
          <w:rPr>
            <w:rFonts w:ascii="Cambria" w:eastAsia="Times New Roman" w:hAnsi="Cambria" w:cs="Times New Roman"/>
            <w:color w:val="0D0D0D"/>
            <w:shd w:val="clear" w:color="auto" w:fill="FFFFFF"/>
          </w:rPr>
          <w:t>.</w:t>
        </w:r>
      </w:ins>
    </w:p>
    <w:p w14:paraId="60BEBB2A" w14:textId="4E7783B4" w:rsidR="001E4976" w:rsidRPr="001E4976" w:rsidRDefault="001E4976" w:rsidP="001E4976">
      <w:pPr>
        <w:pStyle w:val="ListParagraph"/>
        <w:numPr>
          <w:ilvl w:val="0"/>
          <w:numId w:val="4"/>
        </w:numPr>
        <w:shd w:val="clear" w:color="auto" w:fill="FFFFFF"/>
        <w:spacing w:line="480" w:lineRule="auto"/>
        <w:rPr>
          <w:ins w:id="504" w:author="Micah Freedman" w:date="2018-08-31T02:40:00Z"/>
          <w:rFonts w:ascii="Cambria" w:hAnsi="Cambria" w:cs="Times New Roman"/>
          <w:color w:val="0D0D0D"/>
          <w:rPrChange w:id="505" w:author="Micah Freedman" w:date="2018-08-31T02:41:00Z">
            <w:rPr>
              <w:ins w:id="506" w:author="Micah Freedman" w:date="2018-08-31T02:40:00Z"/>
              <w:rFonts w:ascii="Times New Roman" w:eastAsia="Times New Roman" w:hAnsi="Times New Roman" w:cs="Times New Roman"/>
              <w:color w:val="0D0D0D"/>
              <w:sz w:val="17"/>
              <w:szCs w:val="17"/>
            </w:rPr>
          </w:rPrChange>
        </w:rPr>
        <w:pPrChange w:id="507" w:author="Micah Freedman" w:date="2018-08-31T02:41:00Z">
          <w:pPr>
            <w:pStyle w:val="ListParagraph"/>
            <w:numPr>
              <w:numId w:val="4"/>
            </w:numPr>
            <w:shd w:val="clear" w:color="auto" w:fill="F2F2F2"/>
            <w:spacing w:before="45"/>
            <w:ind w:hanging="360"/>
          </w:pPr>
        </w:pPrChange>
      </w:pPr>
      <w:ins w:id="508" w:author="Micah Freedman" w:date="2018-08-31T02:40:00Z">
        <w:r w:rsidRPr="001E4976">
          <w:rPr>
            <w:rFonts w:ascii="Cambria" w:hAnsi="Cambria" w:cs="Times New Roman"/>
            <w:color w:val="0D0D0D"/>
            <w:rPrChange w:id="509" w:author="Micah Freedman" w:date="2018-08-31T02:41:00Z">
              <w:rPr>
                <w:rFonts w:ascii="Times New Roman" w:hAnsi="Times New Roman" w:cs="Times New Roman"/>
                <w:color w:val="0D0D0D"/>
                <w:sz w:val="20"/>
                <w:szCs w:val="20"/>
              </w:rPr>
            </w:rPrChange>
          </w:rPr>
          <w:t xml:space="preserve">Steffy G., </w:t>
        </w:r>
        <w:r>
          <w:rPr>
            <w:rFonts w:ascii="Cambria" w:hAnsi="Cambria" w:cs="Times New Roman"/>
            <w:color w:val="0D0D0D"/>
          </w:rPr>
          <w:t>T</w:t>
        </w:r>
        <w:r w:rsidRPr="001E4976">
          <w:rPr>
            <w:rFonts w:ascii="Cambria" w:hAnsi="Cambria" w:cs="Times New Roman"/>
            <w:color w:val="0D0D0D"/>
          </w:rPr>
          <w:t>rends observed in fal</w:t>
        </w:r>
        <w:r>
          <w:rPr>
            <w:rFonts w:ascii="Cambria" w:hAnsi="Cambria" w:cs="Times New Roman"/>
            <w:color w:val="0D0D0D"/>
          </w:rPr>
          <w:t>l migrant monarch butterflies (Lepidoptera: Nymphalidae) east of the Appalachian M</w:t>
        </w:r>
        <w:r w:rsidRPr="001E4976">
          <w:rPr>
            <w:rFonts w:ascii="Cambria" w:hAnsi="Cambria" w:cs="Times New Roman"/>
            <w:color w:val="0D0D0D"/>
          </w:rPr>
          <w:t xml:space="preserve">ountains at </w:t>
        </w:r>
        <w:r>
          <w:rPr>
            <w:rFonts w:ascii="Cambria" w:hAnsi="Cambria" w:cs="Times New Roman"/>
            <w:color w:val="0D0D0D"/>
          </w:rPr>
          <w:t>an inland stopover in southern P</w:t>
        </w:r>
        <w:r w:rsidRPr="001E4976">
          <w:rPr>
            <w:rFonts w:ascii="Cambria" w:hAnsi="Cambria" w:cs="Times New Roman"/>
            <w:color w:val="0D0D0D"/>
          </w:rPr>
          <w:t>ennsylvania over an eighteen year period</w:t>
        </w:r>
        <w:r w:rsidRPr="001E4976">
          <w:rPr>
            <w:rFonts w:ascii="Cambria" w:hAnsi="Cambria" w:cs="Times New Roman"/>
            <w:color w:val="0D0D0D"/>
            <w:rPrChange w:id="510" w:author="Micah Freedman" w:date="2018-08-31T02:41:00Z">
              <w:rPr>
                <w:rFonts w:ascii="Times New Roman" w:hAnsi="Times New Roman" w:cs="Times New Roman"/>
                <w:color w:val="0D0D0D"/>
                <w:sz w:val="20"/>
                <w:szCs w:val="20"/>
              </w:rPr>
            </w:rPrChange>
          </w:rPr>
          <w:t>, Ann. Entomol. Soc. Am., 2015, 108, 718–728</w:t>
        </w:r>
      </w:ins>
      <w:ins w:id="511" w:author="Micah Freedman" w:date="2018-08-31T02:41:00Z">
        <w:r>
          <w:rPr>
            <w:rFonts w:ascii="Cambria" w:hAnsi="Cambria" w:cs="Times New Roman"/>
            <w:color w:val="0D0D0D"/>
          </w:rPr>
          <w:t>.</w:t>
        </w:r>
      </w:ins>
    </w:p>
    <w:p w14:paraId="2BF3DAB4" w14:textId="0F34FC42" w:rsidR="0045662E" w:rsidRPr="001E4976" w:rsidDel="001E4976" w:rsidRDefault="0045662E" w:rsidP="001E4976">
      <w:pPr>
        <w:pStyle w:val="ListParagraph"/>
        <w:numPr>
          <w:ilvl w:val="0"/>
          <w:numId w:val="4"/>
        </w:numPr>
        <w:spacing w:line="480" w:lineRule="auto"/>
        <w:rPr>
          <w:del w:id="512" w:author="Micah Freedman" w:date="2018-08-31T02:40:00Z"/>
          <w:rFonts w:ascii="Cambria" w:eastAsia="Times New Roman" w:hAnsi="Cambria" w:cs="Times New Roman"/>
        </w:rPr>
        <w:pPrChange w:id="513" w:author="Micah Freedman" w:date="2018-08-31T02:41:00Z">
          <w:pPr>
            <w:pStyle w:val="ListParagraph"/>
            <w:numPr>
              <w:numId w:val="4"/>
            </w:numPr>
            <w:spacing w:line="480" w:lineRule="auto"/>
            <w:ind w:hanging="360"/>
          </w:pPr>
        </w:pPrChange>
      </w:pPr>
    </w:p>
    <w:p w14:paraId="6954DBBE" w14:textId="6FAB1889" w:rsidR="009F2D78" w:rsidRPr="00A7635F" w:rsidRDefault="00716FD2" w:rsidP="001E4976">
      <w:pPr>
        <w:pStyle w:val="ListParagraph"/>
        <w:numPr>
          <w:ilvl w:val="0"/>
          <w:numId w:val="4"/>
        </w:numPr>
        <w:spacing w:line="480" w:lineRule="auto"/>
        <w:rPr>
          <w:rFonts w:ascii="Cambria" w:eastAsia="Times New Roman" w:hAnsi="Cambria" w:cs="Times New Roman"/>
          <w:color w:val="0D0D0D"/>
          <w:shd w:val="clear" w:color="auto" w:fill="FFFFFF"/>
        </w:rPr>
      </w:pPr>
      <w:r w:rsidRPr="001E4976">
        <w:rPr>
          <w:rFonts w:ascii="Cambria" w:eastAsia="Times New Roman" w:hAnsi="Cambria" w:cs="Times New Roman"/>
          <w:color w:val="0D0D0D"/>
          <w:shd w:val="clear" w:color="auto" w:fill="FFFFFF"/>
        </w:rPr>
        <w:t>Davis, A.</w:t>
      </w:r>
      <w:r w:rsidR="009F2D78" w:rsidRPr="001E4976">
        <w:rPr>
          <w:rFonts w:ascii="Cambria" w:eastAsia="Times New Roman" w:hAnsi="Cambria" w:cs="Times New Roman"/>
          <w:color w:val="0D0D0D"/>
          <w:shd w:val="clear" w:color="auto" w:fill="FFFFFF"/>
        </w:rPr>
        <w:t>K. and Rendón-Salinas, E., Are female</w:t>
      </w:r>
      <w:r w:rsidR="009F2D78" w:rsidRPr="00A7635F">
        <w:rPr>
          <w:rFonts w:ascii="Cambria" w:eastAsia="Times New Roman" w:hAnsi="Cambria" w:cs="Times New Roman"/>
          <w:color w:val="0D0D0D"/>
          <w:shd w:val="clear" w:color="auto" w:fill="FFFFFF"/>
        </w:rPr>
        <w:t xml:space="preserve"> monarch butterflies declining in eastern North America? Evidence of a 30-year change in sex ratios at</w:t>
      </w:r>
      <w:r w:rsidR="009F2D78">
        <w:rPr>
          <w:rFonts w:ascii="Cambria" w:eastAsia="Times New Roman" w:hAnsi="Cambria" w:cs="Times New Roman"/>
          <w:color w:val="0D0D0D"/>
          <w:shd w:val="clear" w:color="auto" w:fill="FFFFFF"/>
        </w:rPr>
        <w:t xml:space="preserve"> Mexican overwintering sites, </w:t>
      </w:r>
      <w:r w:rsidR="009F2D78" w:rsidRPr="00A7635F">
        <w:rPr>
          <w:rFonts w:ascii="Cambria" w:eastAsia="Times New Roman" w:hAnsi="Cambria" w:cs="Times New Roman"/>
          <w:color w:val="0D0D0D"/>
          <w:shd w:val="clear" w:color="auto" w:fill="FFFFFF"/>
        </w:rPr>
        <w:t>Biol. Lett.</w:t>
      </w:r>
      <w:r w:rsidR="009F2D78">
        <w:rPr>
          <w:rFonts w:ascii="Cambria" w:eastAsia="Times New Roman" w:hAnsi="Cambria" w:cs="Times New Roman"/>
          <w:color w:val="0D0D0D"/>
          <w:shd w:val="clear" w:color="auto" w:fill="FFFFFF"/>
        </w:rPr>
        <w:t>, 2015, 6,</w:t>
      </w:r>
      <w:r w:rsidR="009F2D78" w:rsidRPr="00A7635F">
        <w:rPr>
          <w:rFonts w:ascii="Cambria" w:eastAsia="Times New Roman" w:hAnsi="Cambria" w:cs="Times New Roman"/>
          <w:color w:val="0D0D0D"/>
          <w:shd w:val="clear" w:color="auto" w:fill="FFFFFF"/>
        </w:rPr>
        <w:t xml:space="preserve"> 45–47.</w:t>
      </w:r>
    </w:p>
    <w:p w14:paraId="58A5E131" w14:textId="77A3D679" w:rsidR="009F2D78" w:rsidRDefault="009F2D78" w:rsidP="009F2D78">
      <w:pPr>
        <w:pStyle w:val="ListParagraph"/>
        <w:numPr>
          <w:ilvl w:val="0"/>
          <w:numId w:val="4"/>
        </w:numPr>
        <w:spacing w:line="480" w:lineRule="auto"/>
        <w:rPr>
          <w:rFonts w:ascii="Cambria" w:eastAsia="Times New Roman" w:hAnsi="Cambria" w:cs="Times New Roman"/>
        </w:rPr>
      </w:pPr>
      <w:r w:rsidRPr="007B02F1">
        <w:rPr>
          <w:rFonts w:ascii="Cambria" w:eastAsia="Times New Roman" w:hAnsi="Cambria" w:cs="Times New Roman"/>
        </w:rPr>
        <w:t xml:space="preserve">York, </w:t>
      </w:r>
      <w:r w:rsidR="00716FD2">
        <w:rPr>
          <w:rFonts w:ascii="Cambria" w:eastAsia="Times New Roman" w:hAnsi="Cambria" w:cs="Times New Roman"/>
        </w:rPr>
        <w:t>H.A. and Oberhauser, K.</w:t>
      </w:r>
      <w:r>
        <w:rPr>
          <w:rFonts w:ascii="Cambria" w:eastAsia="Times New Roman" w:hAnsi="Cambria" w:cs="Times New Roman"/>
        </w:rPr>
        <w:t>S,</w:t>
      </w:r>
      <w:r w:rsidR="005220C5">
        <w:rPr>
          <w:rFonts w:ascii="Cambria" w:eastAsia="Times New Roman" w:hAnsi="Cambria" w:cs="Times New Roman"/>
        </w:rPr>
        <w:t xml:space="preserve"> Effects of duration and timing of heat s</w:t>
      </w:r>
      <w:r w:rsidRPr="007B02F1">
        <w:rPr>
          <w:rFonts w:ascii="Cambria" w:eastAsia="Times New Roman" w:hAnsi="Cambria" w:cs="Times New Roman"/>
        </w:rPr>
        <w:t>tr</w:t>
      </w:r>
      <w:r w:rsidR="005220C5">
        <w:rPr>
          <w:rFonts w:ascii="Cambria" w:eastAsia="Times New Roman" w:hAnsi="Cambria" w:cs="Times New Roman"/>
        </w:rPr>
        <w:t>ess on monarch b</w:t>
      </w:r>
      <w:r w:rsidRPr="007B02F1">
        <w:rPr>
          <w:rFonts w:ascii="Cambria" w:eastAsia="Times New Roman" w:hAnsi="Cambria" w:cs="Times New Roman"/>
        </w:rPr>
        <w:t>utterfly (Danaus plexippus) (Lepidopte</w:t>
      </w:r>
      <w:r w:rsidR="005220C5">
        <w:rPr>
          <w:rFonts w:ascii="Cambria" w:eastAsia="Times New Roman" w:hAnsi="Cambria" w:cs="Times New Roman"/>
        </w:rPr>
        <w:t>ra: Nymphalidae) d</w:t>
      </w:r>
      <w:r>
        <w:rPr>
          <w:rFonts w:ascii="Cambria" w:eastAsia="Times New Roman" w:hAnsi="Cambria" w:cs="Times New Roman"/>
        </w:rPr>
        <w:t xml:space="preserve">evelopment, </w:t>
      </w:r>
      <w:r w:rsidRPr="007B02F1">
        <w:rPr>
          <w:rFonts w:ascii="Cambria" w:eastAsia="Times New Roman" w:hAnsi="Cambria" w:cs="Times New Roman"/>
        </w:rPr>
        <w:t>J. Kans. Entomol. Soc.</w:t>
      </w:r>
      <w:r>
        <w:rPr>
          <w:rFonts w:ascii="Cambria" w:eastAsia="Times New Roman" w:hAnsi="Cambria" w:cs="Times New Roman"/>
        </w:rPr>
        <w:t>, 2002, 75,</w:t>
      </w:r>
      <w:r w:rsidRPr="007B02F1">
        <w:rPr>
          <w:rFonts w:ascii="Cambria" w:eastAsia="Times New Roman" w:hAnsi="Cambria" w:cs="Times New Roman"/>
        </w:rPr>
        <w:t xml:space="preserve"> 290–298.</w:t>
      </w:r>
    </w:p>
    <w:p w14:paraId="1E34416A" w14:textId="0A2E3B62" w:rsidR="009F2D78" w:rsidRPr="009F2D78" w:rsidRDefault="00716FD2" w:rsidP="009F2D78">
      <w:pPr>
        <w:pStyle w:val="ListParagraph"/>
        <w:numPr>
          <w:ilvl w:val="0"/>
          <w:numId w:val="4"/>
        </w:numPr>
        <w:spacing w:line="480" w:lineRule="auto"/>
        <w:jc w:val="both"/>
        <w:rPr>
          <w:rFonts w:ascii="Cambria" w:hAnsi="Cambria"/>
        </w:rPr>
      </w:pPr>
      <w:r>
        <w:rPr>
          <w:rFonts w:ascii="Cambria" w:hAnsi="Cambria"/>
        </w:rPr>
        <w:t>Lyons, J.</w:t>
      </w:r>
      <w:r w:rsidR="009F2D78">
        <w:rPr>
          <w:rFonts w:ascii="Cambria" w:hAnsi="Cambria"/>
        </w:rPr>
        <w:t>I. et al</w:t>
      </w:r>
      <w:r w:rsidR="009F2D78" w:rsidRPr="00A7635F">
        <w:rPr>
          <w:rFonts w:ascii="Cambria" w:hAnsi="Cambria"/>
        </w:rPr>
        <w:t>.</w:t>
      </w:r>
      <w:r w:rsidR="009F2D78">
        <w:rPr>
          <w:rFonts w:ascii="Cambria" w:hAnsi="Cambria"/>
        </w:rPr>
        <w:t>,</w:t>
      </w:r>
      <w:r w:rsidR="009F2D78" w:rsidRPr="00A7635F">
        <w:rPr>
          <w:rFonts w:ascii="Cambria" w:hAnsi="Cambria"/>
        </w:rPr>
        <w:t xml:space="preserve"> Lack of genetic differentiation between monarch butterflies with dive</w:t>
      </w:r>
      <w:r w:rsidR="009F2D78">
        <w:rPr>
          <w:rFonts w:ascii="Cambria" w:hAnsi="Cambria"/>
        </w:rPr>
        <w:t>rgent migration destinations, Mol. Ecol., 2002, 21,</w:t>
      </w:r>
      <w:r w:rsidR="009F2D78" w:rsidRPr="00A7635F">
        <w:rPr>
          <w:rFonts w:ascii="Cambria" w:hAnsi="Cambria"/>
        </w:rPr>
        <w:t xml:space="preserve"> 3433–3444.</w:t>
      </w:r>
    </w:p>
    <w:p w14:paraId="3BA9E571" w14:textId="1D4D4ECD" w:rsidR="009F2D78" w:rsidRPr="00A7635F" w:rsidRDefault="00716FD2" w:rsidP="009F2D78">
      <w:pPr>
        <w:pStyle w:val="ListParagraph"/>
        <w:numPr>
          <w:ilvl w:val="0"/>
          <w:numId w:val="4"/>
        </w:numPr>
        <w:spacing w:line="480" w:lineRule="auto"/>
        <w:jc w:val="both"/>
        <w:rPr>
          <w:rFonts w:ascii="Cambria" w:hAnsi="Cambria"/>
        </w:rPr>
      </w:pPr>
      <w:r>
        <w:rPr>
          <w:rFonts w:ascii="Cambria" w:hAnsi="Cambria"/>
        </w:rPr>
        <w:t>Pierce, A.</w:t>
      </w:r>
      <w:r w:rsidR="009F2D78" w:rsidRPr="00A7635F">
        <w:rPr>
          <w:rFonts w:ascii="Cambria" w:hAnsi="Cambria"/>
        </w:rPr>
        <w:t>A.</w:t>
      </w:r>
      <w:r w:rsidR="009F2D78">
        <w:rPr>
          <w:rFonts w:ascii="Cambria" w:hAnsi="Cambria"/>
        </w:rPr>
        <w:t xml:space="preserve"> et al</w:t>
      </w:r>
      <w:r w:rsidR="009F2D78" w:rsidRPr="00A7635F">
        <w:rPr>
          <w:rFonts w:ascii="Cambria" w:hAnsi="Cambria"/>
        </w:rPr>
        <w:t>.</w:t>
      </w:r>
      <w:r w:rsidR="009F2D78">
        <w:rPr>
          <w:rFonts w:ascii="Cambria" w:hAnsi="Cambria"/>
        </w:rPr>
        <w:t>,</w:t>
      </w:r>
      <w:r w:rsidR="009F2D78" w:rsidRPr="00A7635F">
        <w:rPr>
          <w:rFonts w:ascii="Cambria" w:hAnsi="Cambria"/>
        </w:rPr>
        <w:t xml:space="preserve"> Serial founder effects and genetic differentiation during worldwide range expa</w:t>
      </w:r>
      <w:r w:rsidR="009F2D78">
        <w:rPr>
          <w:rFonts w:ascii="Cambria" w:hAnsi="Cambria"/>
        </w:rPr>
        <w:t xml:space="preserve">nsion of monarch butterflies, </w:t>
      </w:r>
      <w:r w:rsidR="009F2D78" w:rsidRPr="00A7635F">
        <w:rPr>
          <w:rFonts w:ascii="Cambria" w:hAnsi="Cambria"/>
        </w:rPr>
        <w:t>Proc. Roy. Soc. B</w:t>
      </w:r>
      <w:r w:rsidR="009F2D78">
        <w:rPr>
          <w:rFonts w:ascii="Cambria" w:hAnsi="Cambria"/>
        </w:rPr>
        <w:t>, 2014,</w:t>
      </w:r>
      <w:r w:rsidR="009F2D78" w:rsidRPr="00A7635F">
        <w:rPr>
          <w:rFonts w:ascii="Cambria" w:hAnsi="Cambria"/>
        </w:rPr>
        <w:t xml:space="preserve"> 281, 20142230.</w:t>
      </w:r>
    </w:p>
    <w:p w14:paraId="0CC2DD7B" w14:textId="7D958B53" w:rsidR="009F2D78" w:rsidRPr="001E1AAA" w:rsidRDefault="009F2D78" w:rsidP="009F2D78">
      <w:pPr>
        <w:pStyle w:val="ListParagraph"/>
        <w:numPr>
          <w:ilvl w:val="0"/>
          <w:numId w:val="4"/>
        </w:numPr>
        <w:spacing w:line="480" w:lineRule="auto"/>
        <w:rPr>
          <w:rFonts w:ascii="Cambria" w:hAnsi="Cambria"/>
        </w:rPr>
      </w:pPr>
      <w:r>
        <w:rPr>
          <w:rFonts w:ascii="Cambria" w:eastAsia="Times New Roman" w:hAnsi="Cambria" w:cs="Times New Roman"/>
          <w:color w:val="0D0D0D"/>
          <w:shd w:val="clear" w:color="auto" w:fill="FFFFFF"/>
        </w:rPr>
        <w:t>Dingle, H. et al</w:t>
      </w:r>
      <w:r w:rsidRPr="00A7635F">
        <w:rPr>
          <w:rFonts w:ascii="Cambria" w:eastAsia="Times New Roman" w:hAnsi="Cambria" w:cs="Times New Roman"/>
          <w:color w:val="0D0D0D"/>
          <w:shd w:val="clear" w:color="auto" w:fill="FFFFFF"/>
        </w:rPr>
        <w:t>.</w:t>
      </w:r>
      <w:r>
        <w:rPr>
          <w:rFonts w:ascii="Cambria" w:eastAsia="Times New Roman" w:hAnsi="Cambria" w:cs="Times New Roman"/>
          <w:color w:val="0D0D0D"/>
          <w:shd w:val="clear" w:color="auto" w:fill="FFFFFF"/>
        </w:rPr>
        <w:t>,</w:t>
      </w:r>
      <w:r w:rsidRPr="00A7635F">
        <w:rPr>
          <w:rFonts w:ascii="Cambria" w:eastAsia="Times New Roman" w:hAnsi="Cambria" w:cs="Times New Roman"/>
          <w:color w:val="0D0D0D"/>
          <w:shd w:val="clear" w:color="auto" w:fill="FFFFFF"/>
        </w:rPr>
        <w:t xml:space="preserve"> Distribution of the monarch butterfly, </w:t>
      </w:r>
      <w:r w:rsidRPr="00A7635F">
        <w:rPr>
          <w:rFonts w:ascii="Cambria" w:eastAsia="Times New Roman" w:hAnsi="Cambria" w:cs="Times New Roman"/>
          <w:i/>
          <w:color w:val="0D0D0D"/>
          <w:shd w:val="clear" w:color="auto" w:fill="FFFFFF"/>
        </w:rPr>
        <w:t>Danaus plexippus</w:t>
      </w:r>
      <w:r w:rsidRPr="00A7635F">
        <w:rPr>
          <w:rFonts w:ascii="Cambria" w:eastAsia="Times New Roman" w:hAnsi="Cambria" w:cs="Times New Roman"/>
          <w:color w:val="0D0D0D"/>
          <w:shd w:val="clear" w:color="auto" w:fill="FFFFFF"/>
        </w:rPr>
        <w:t xml:space="preserve"> (L.)(Lepidoptera: Nymphalida</w:t>
      </w:r>
      <w:r>
        <w:rPr>
          <w:rFonts w:ascii="Cambria" w:eastAsia="Times New Roman" w:hAnsi="Cambria" w:cs="Times New Roman"/>
          <w:color w:val="0D0D0D"/>
          <w:shd w:val="clear" w:color="auto" w:fill="FFFFFF"/>
        </w:rPr>
        <w:t>e), in western North America, Biol. J. Linn. Soc., 2005, 85,</w:t>
      </w:r>
      <w:r w:rsidRPr="00A7635F">
        <w:rPr>
          <w:rFonts w:ascii="Cambria" w:eastAsia="Times New Roman" w:hAnsi="Cambria" w:cs="Times New Roman"/>
          <w:color w:val="0D0D0D"/>
          <w:shd w:val="clear" w:color="auto" w:fill="FFFFFF"/>
        </w:rPr>
        <w:t xml:space="preserve"> 491–500.</w:t>
      </w:r>
    </w:p>
    <w:p w14:paraId="07D79BF9" w14:textId="1B826BE5" w:rsidR="009F2D78" w:rsidRPr="00A7635F" w:rsidRDefault="009F2D78" w:rsidP="009F2D78">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Atkinson, D.,</w:t>
      </w:r>
      <w:r w:rsidRPr="00A7635F">
        <w:rPr>
          <w:rFonts w:ascii="Cambria" w:eastAsia="Times New Roman" w:hAnsi="Cambria" w:cs="Times New Roman"/>
          <w:color w:val="0D0D0D"/>
          <w:shd w:val="clear" w:color="auto" w:fill="FFFFFF"/>
        </w:rPr>
        <w:t xml:space="preserve"> Temperature and organism size: a b</w:t>
      </w:r>
      <w:r>
        <w:rPr>
          <w:rFonts w:ascii="Cambria" w:eastAsia="Times New Roman" w:hAnsi="Cambria" w:cs="Times New Roman"/>
          <w:color w:val="0D0D0D"/>
          <w:shd w:val="clear" w:color="auto" w:fill="FFFFFF"/>
        </w:rPr>
        <w:t xml:space="preserve">iological law for ectotherms? </w:t>
      </w:r>
      <w:r w:rsidRPr="00A7635F">
        <w:rPr>
          <w:rFonts w:ascii="Cambria" w:eastAsia="Times New Roman" w:hAnsi="Cambria" w:cs="Times New Roman"/>
          <w:color w:val="0D0D0D"/>
          <w:shd w:val="clear" w:color="auto" w:fill="FFFFFF"/>
        </w:rPr>
        <w:t>Adv. Ecol. Res.</w:t>
      </w:r>
      <w:r>
        <w:rPr>
          <w:rFonts w:ascii="Cambria" w:eastAsia="Times New Roman" w:hAnsi="Cambria" w:cs="Times New Roman"/>
          <w:color w:val="0D0D0D"/>
          <w:shd w:val="clear" w:color="auto" w:fill="FFFFFF"/>
        </w:rPr>
        <w:t>, 1994, 25,</w:t>
      </w:r>
      <w:r w:rsidRPr="00A7635F">
        <w:rPr>
          <w:rFonts w:ascii="Cambria" w:eastAsia="Times New Roman" w:hAnsi="Cambria" w:cs="Times New Roman"/>
          <w:color w:val="0D0D0D"/>
          <w:shd w:val="clear" w:color="auto" w:fill="FFFFFF"/>
        </w:rPr>
        <w:t xml:space="preserve"> 1–58.</w:t>
      </w:r>
    </w:p>
    <w:p w14:paraId="63E9D1AF" w14:textId="3C5D7506" w:rsidR="009F2D78" w:rsidRPr="00A7635F" w:rsidRDefault="009F2D78" w:rsidP="009F2D78">
      <w:pPr>
        <w:pStyle w:val="ListParagraph"/>
        <w:numPr>
          <w:ilvl w:val="0"/>
          <w:numId w:val="4"/>
        </w:numPr>
        <w:spacing w:line="480" w:lineRule="auto"/>
        <w:jc w:val="both"/>
        <w:rPr>
          <w:rFonts w:ascii="Cambria" w:hAnsi="Cambria"/>
        </w:rPr>
      </w:pPr>
      <w:r w:rsidRPr="00A7635F">
        <w:rPr>
          <w:rFonts w:ascii="Cambria" w:hAnsi="Cambria"/>
        </w:rPr>
        <w:t>Kingsolv</w:t>
      </w:r>
      <w:r w:rsidR="00716FD2">
        <w:rPr>
          <w:rFonts w:ascii="Cambria" w:hAnsi="Cambria"/>
        </w:rPr>
        <w:t>er, J.G. and Huey, R.</w:t>
      </w:r>
      <w:r>
        <w:rPr>
          <w:rFonts w:ascii="Cambria" w:hAnsi="Cambria"/>
        </w:rPr>
        <w:t>B.,</w:t>
      </w:r>
      <w:r w:rsidRPr="00A7635F">
        <w:rPr>
          <w:rFonts w:ascii="Cambria" w:hAnsi="Cambria"/>
        </w:rPr>
        <w:t xml:space="preserve"> Size, temperature, and fitness: </w:t>
      </w:r>
      <w:r>
        <w:rPr>
          <w:rFonts w:ascii="Cambria" w:hAnsi="Cambria"/>
        </w:rPr>
        <w:t xml:space="preserve">three rules. - Evol. Ecol. Res., 2008, </w:t>
      </w:r>
      <w:r w:rsidRPr="00A7635F">
        <w:rPr>
          <w:rFonts w:ascii="Cambria" w:hAnsi="Cambria"/>
        </w:rPr>
        <w:t>10, 251-268.</w:t>
      </w:r>
    </w:p>
    <w:p w14:paraId="3D7FF18F" w14:textId="2C5ED8B2" w:rsidR="009F2D78" w:rsidRPr="00A7635F" w:rsidRDefault="009F2D78" w:rsidP="009F2D78">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Br</w:t>
      </w:r>
      <w:r w:rsidRPr="00A7635F">
        <w:rPr>
          <w:rFonts w:ascii="Cambria" w:eastAsia="Times New Roman" w:hAnsi="Cambria" w:cs="Times New Roman"/>
          <w:color w:val="0D0D0D"/>
          <w:shd w:val="clear" w:color="auto" w:fill="FFFFFF"/>
        </w:rPr>
        <w:t>adl</w:t>
      </w:r>
      <w:r w:rsidR="00716FD2">
        <w:rPr>
          <w:rFonts w:ascii="Cambria" w:eastAsia="Times New Roman" w:hAnsi="Cambria" w:cs="Times New Roman"/>
          <w:color w:val="0D0D0D"/>
          <w:shd w:val="clear" w:color="auto" w:fill="FFFFFF"/>
        </w:rPr>
        <w:t>ey, C.</w:t>
      </w:r>
      <w:r>
        <w:rPr>
          <w:rFonts w:ascii="Cambria" w:eastAsia="Times New Roman" w:hAnsi="Cambria" w:cs="Times New Roman"/>
          <w:color w:val="0D0D0D"/>
          <w:shd w:val="clear" w:color="auto" w:fill="FFFFFF"/>
        </w:rPr>
        <w:t>A. and Altizer, S.,</w:t>
      </w:r>
      <w:r w:rsidRPr="00A7635F">
        <w:rPr>
          <w:rFonts w:ascii="Cambria" w:eastAsia="Times New Roman" w:hAnsi="Cambria" w:cs="Times New Roman"/>
          <w:color w:val="0D0D0D"/>
          <w:shd w:val="clear" w:color="auto" w:fill="FFFFFF"/>
        </w:rPr>
        <w:t xml:space="preserve"> Parasites hinder monarch butterfly flight: implications for disease spread in m</w:t>
      </w:r>
      <w:r>
        <w:rPr>
          <w:rFonts w:ascii="Cambria" w:eastAsia="Times New Roman" w:hAnsi="Cambria" w:cs="Times New Roman"/>
          <w:color w:val="0D0D0D"/>
          <w:shd w:val="clear" w:color="auto" w:fill="FFFFFF"/>
        </w:rPr>
        <w:t>igratory hosts, Ecol. Lett., 2005, 8,</w:t>
      </w:r>
      <w:r w:rsidRPr="00A7635F">
        <w:rPr>
          <w:rFonts w:ascii="Cambria" w:eastAsia="Times New Roman" w:hAnsi="Cambria" w:cs="Times New Roman"/>
          <w:color w:val="0D0D0D"/>
          <w:shd w:val="clear" w:color="auto" w:fill="FFFFFF"/>
        </w:rPr>
        <w:t xml:space="preserve"> 290–300.</w:t>
      </w:r>
    </w:p>
    <w:p w14:paraId="55216DE3" w14:textId="5CD80CA6" w:rsidR="009F2D78" w:rsidRPr="00A7635F" w:rsidRDefault="00716FD2" w:rsidP="009F2D78">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Davis, A.</w:t>
      </w:r>
      <w:r w:rsidR="009F2D78">
        <w:rPr>
          <w:rFonts w:ascii="Cambria" w:eastAsia="Times New Roman" w:hAnsi="Cambria" w:cs="Times New Roman"/>
          <w:color w:val="0D0D0D"/>
          <w:shd w:val="clear" w:color="auto" w:fill="FFFFFF"/>
        </w:rPr>
        <w:t xml:space="preserve">K. et al., </w:t>
      </w:r>
      <w:r w:rsidR="009F2D78" w:rsidRPr="00A7635F">
        <w:rPr>
          <w:rFonts w:ascii="Cambria" w:eastAsia="Times New Roman" w:hAnsi="Cambria" w:cs="Times New Roman"/>
          <w:color w:val="0D0D0D"/>
          <w:shd w:val="clear" w:color="auto" w:fill="FFFFFF"/>
        </w:rPr>
        <w:t>The redder the better: wing color predicts flight perfor</w:t>
      </w:r>
      <w:r w:rsidR="009F2D78">
        <w:rPr>
          <w:rFonts w:ascii="Cambria" w:eastAsia="Times New Roman" w:hAnsi="Cambria" w:cs="Times New Roman"/>
          <w:color w:val="0D0D0D"/>
          <w:shd w:val="clear" w:color="auto" w:fill="FFFFFF"/>
        </w:rPr>
        <w:t xml:space="preserve">mance in monarch butterflies, </w:t>
      </w:r>
      <w:r w:rsidR="009F2D78" w:rsidRPr="00A7635F">
        <w:rPr>
          <w:rFonts w:ascii="Cambria" w:eastAsia="Times New Roman" w:hAnsi="Cambria" w:cs="Times New Roman"/>
          <w:color w:val="0D0D0D"/>
          <w:shd w:val="clear" w:color="auto" w:fill="FFFFFF"/>
        </w:rPr>
        <w:t>PLoS One</w:t>
      </w:r>
      <w:r w:rsidR="009F2D78">
        <w:rPr>
          <w:rFonts w:ascii="Cambria" w:eastAsia="Times New Roman" w:hAnsi="Cambria" w:cs="Times New Roman"/>
          <w:color w:val="0D0D0D"/>
          <w:shd w:val="clear" w:color="auto" w:fill="FFFFFF"/>
        </w:rPr>
        <w:t>, 2012, 7,</w:t>
      </w:r>
      <w:r w:rsidR="009F2D78" w:rsidRPr="00A7635F">
        <w:rPr>
          <w:rFonts w:ascii="Cambria" w:eastAsia="Times New Roman" w:hAnsi="Cambria" w:cs="Times New Roman"/>
          <w:color w:val="0D0D0D"/>
          <w:shd w:val="clear" w:color="auto" w:fill="FFFFFF"/>
        </w:rPr>
        <w:t xml:space="preserve"> e41323.</w:t>
      </w:r>
    </w:p>
    <w:p w14:paraId="58618040" w14:textId="46FA9FD5" w:rsidR="009F2D78" w:rsidRPr="00521459" w:rsidRDefault="00521459" w:rsidP="009F2D78">
      <w:pPr>
        <w:pStyle w:val="ListParagraph"/>
        <w:numPr>
          <w:ilvl w:val="0"/>
          <w:numId w:val="4"/>
        </w:numPr>
        <w:spacing w:line="480" w:lineRule="auto"/>
        <w:rPr>
          <w:rFonts w:ascii="Cambria" w:eastAsia="Times New Roman" w:hAnsi="Cambria" w:cs="Times New Roman"/>
        </w:rPr>
      </w:pPr>
      <w:r>
        <w:rPr>
          <w:rFonts w:ascii="Cambria" w:hAnsi="Cambria"/>
        </w:rPr>
        <w:t>Zhan, S. et al.,</w:t>
      </w:r>
      <w:r w:rsidRPr="00A7635F">
        <w:rPr>
          <w:rFonts w:ascii="Cambria" w:hAnsi="Cambria"/>
        </w:rPr>
        <w:t xml:space="preserve"> The genetics of monarch butterfly migra</w:t>
      </w:r>
      <w:r>
        <w:rPr>
          <w:rFonts w:ascii="Cambria" w:hAnsi="Cambria"/>
        </w:rPr>
        <w:t xml:space="preserve">tion and warning colouration, </w:t>
      </w:r>
      <w:r w:rsidRPr="00A7635F">
        <w:rPr>
          <w:rFonts w:ascii="Cambria" w:hAnsi="Cambria"/>
        </w:rPr>
        <w:t>Nature</w:t>
      </w:r>
      <w:r>
        <w:rPr>
          <w:rFonts w:ascii="Cambria" w:hAnsi="Cambria"/>
        </w:rPr>
        <w:t>, 2014, 514,</w:t>
      </w:r>
      <w:r w:rsidRPr="00A7635F">
        <w:rPr>
          <w:rFonts w:ascii="Cambria" w:hAnsi="Cambria"/>
        </w:rPr>
        <w:t xml:space="preserve"> 317–321.</w:t>
      </w:r>
    </w:p>
    <w:p w14:paraId="0CEF16CC" w14:textId="3E58EA6D" w:rsidR="00521459" w:rsidRPr="00A7635F" w:rsidRDefault="00521459" w:rsidP="00521459">
      <w:pPr>
        <w:pStyle w:val="ListParagraph"/>
        <w:numPr>
          <w:ilvl w:val="0"/>
          <w:numId w:val="4"/>
        </w:numPr>
        <w:spacing w:line="480" w:lineRule="auto"/>
        <w:jc w:val="both"/>
        <w:rPr>
          <w:rFonts w:ascii="Cambria" w:hAnsi="Cambria"/>
        </w:rPr>
      </w:pPr>
      <w:r>
        <w:rPr>
          <w:rFonts w:ascii="Cambria" w:hAnsi="Cambria"/>
        </w:rPr>
        <w:t>Pfeiler, E. et al.,</w:t>
      </w:r>
      <w:r w:rsidRPr="00A7635F">
        <w:rPr>
          <w:rFonts w:ascii="Cambria" w:hAnsi="Cambria"/>
        </w:rPr>
        <w:t xml:space="preserve"> Population genetics of overwintering monarch butterflies, </w:t>
      </w:r>
      <w:r w:rsidRPr="00A7635F">
        <w:rPr>
          <w:rFonts w:ascii="Cambria" w:hAnsi="Cambria"/>
          <w:i/>
        </w:rPr>
        <w:t xml:space="preserve">Danaus plexippus </w:t>
      </w:r>
      <w:r w:rsidRPr="00A7635F">
        <w:rPr>
          <w:rFonts w:ascii="Cambria" w:hAnsi="Cambria"/>
        </w:rPr>
        <w:t>(Linnaeus), from central Mexico inferred from mitochondrial DN</w:t>
      </w:r>
      <w:r>
        <w:rPr>
          <w:rFonts w:ascii="Cambria" w:hAnsi="Cambria"/>
        </w:rPr>
        <w:t xml:space="preserve">A and microsatellite markers, </w:t>
      </w:r>
      <w:r w:rsidRPr="00A7635F">
        <w:rPr>
          <w:rFonts w:ascii="Cambria" w:hAnsi="Cambria"/>
        </w:rPr>
        <w:t>J. Hered.</w:t>
      </w:r>
      <w:r>
        <w:rPr>
          <w:rFonts w:ascii="Cambria" w:hAnsi="Cambria"/>
        </w:rPr>
        <w:t xml:space="preserve"> 2017, 108,</w:t>
      </w:r>
      <w:r w:rsidRPr="00A7635F">
        <w:rPr>
          <w:rFonts w:ascii="Cambria" w:hAnsi="Cambria"/>
        </w:rPr>
        <w:t xml:space="preserve"> 163–175.</w:t>
      </w:r>
    </w:p>
    <w:p w14:paraId="4ABFF864" w14:textId="6D4AD2DF" w:rsidR="00521459" w:rsidRDefault="00521459" w:rsidP="00521459">
      <w:pPr>
        <w:pStyle w:val="ListParagraph"/>
        <w:numPr>
          <w:ilvl w:val="0"/>
          <w:numId w:val="4"/>
        </w:numPr>
        <w:spacing w:line="480" w:lineRule="auto"/>
        <w:rPr>
          <w:ins w:id="514" w:author="Micah Freedman" w:date="2018-08-31T01:47:00Z"/>
          <w:rFonts w:ascii="Cambria" w:hAnsi="Cambria"/>
        </w:rPr>
      </w:pPr>
      <w:r w:rsidRPr="00A7635F">
        <w:rPr>
          <w:rFonts w:ascii="Cambria" w:hAnsi="Cambria"/>
        </w:rPr>
        <w:t>Fl</w:t>
      </w:r>
      <w:r w:rsidR="00716FD2">
        <w:rPr>
          <w:rFonts w:ascii="Cambria" w:hAnsi="Cambria"/>
        </w:rPr>
        <w:t>ockhart, D.T.</w:t>
      </w:r>
      <w:r>
        <w:rPr>
          <w:rFonts w:ascii="Cambria" w:hAnsi="Cambria"/>
        </w:rPr>
        <w:t>T. et al.,</w:t>
      </w:r>
      <w:r w:rsidRPr="00A7635F">
        <w:rPr>
          <w:rFonts w:ascii="Cambria" w:hAnsi="Cambria"/>
        </w:rPr>
        <w:t xml:space="preserve"> Regional climate on the breeding grounds predicts variation in the natal origin of monarch butterflies overwintering in Mexico o</w:t>
      </w:r>
      <w:r>
        <w:rPr>
          <w:rFonts w:ascii="Cambria" w:hAnsi="Cambria"/>
        </w:rPr>
        <w:t xml:space="preserve">ver 38 years, </w:t>
      </w:r>
      <w:r w:rsidRPr="00A7635F">
        <w:rPr>
          <w:rFonts w:ascii="Cambria" w:hAnsi="Cambria"/>
        </w:rPr>
        <w:t>Gl</w:t>
      </w:r>
      <w:r>
        <w:rPr>
          <w:rFonts w:ascii="Cambria" w:hAnsi="Cambria"/>
        </w:rPr>
        <w:t>ob. Chang. Biol., 2017, 23, 2565–2576.</w:t>
      </w:r>
    </w:p>
    <w:p w14:paraId="558ED017" w14:textId="77777777" w:rsidR="00CD5A1C" w:rsidRPr="0045662E" w:rsidRDefault="00CD5A1C" w:rsidP="0045662E">
      <w:pPr>
        <w:pStyle w:val="ListParagraph"/>
        <w:numPr>
          <w:ilvl w:val="0"/>
          <w:numId w:val="4"/>
        </w:numPr>
        <w:spacing w:line="480" w:lineRule="auto"/>
        <w:rPr>
          <w:rFonts w:ascii="Cambria" w:eastAsia="Times New Roman" w:hAnsi="Cambria" w:cs="Times New Roman"/>
        </w:rPr>
      </w:pPr>
      <w:moveToRangeStart w:id="515" w:author="Micah Freedman" w:date="2018-08-31T01:48:00Z" w:name="move397299417"/>
      <w:moveTo w:id="516" w:author="Micah Freedman" w:date="2018-08-31T01:48:00Z">
        <w:r w:rsidRPr="00494329">
          <w:rPr>
            <w:rFonts w:ascii="Cambria" w:eastAsia="Times New Roman" w:hAnsi="Cambria" w:cs="Times New Roman"/>
          </w:rPr>
          <w:t>Batalden R.V., Oberhauser</w:t>
        </w:r>
        <w:r>
          <w:rPr>
            <w:rFonts w:ascii="Cambria" w:eastAsia="Times New Roman" w:hAnsi="Cambria" w:cs="Times New Roman"/>
          </w:rPr>
          <w:t xml:space="preserve"> K., Peterson A.T., Ecological niches in sequential generations of eastern North American monarch b</w:t>
        </w:r>
        <w:r w:rsidRPr="00494329">
          <w:rPr>
            <w:rFonts w:ascii="Cambria" w:eastAsia="Times New Roman" w:hAnsi="Cambria" w:cs="Times New Roman"/>
          </w:rPr>
          <w:t>utterflie</w:t>
        </w:r>
        <w:r>
          <w:rPr>
            <w:rFonts w:ascii="Cambria" w:eastAsia="Times New Roman" w:hAnsi="Cambria" w:cs="Times New Roman"/>
          </w:rPr>
          <w:t>s (Lepidoptera: Danaidae): The e</w:t>
        </w:r>
        <w:r w:rsidRPr="00494329">
          <w:rPr>
            <w:rFonts w:ascii="Cambria" w:eastAsia="Times New Roman" w:hAnsi="Cambria" w:cs="Times New Roman"/>
          </w:rPr>
          <w:t>cology</w:t>
        </w:r>
        <w:r>
          <w:rPr>
            <w:rFonts w:ascii="Cambria" w:eastAsia="Times New Roman" w:hAnsi="Cambria" w:cs="Times New Roman"/>
          </w:rPr>
          <w:t xml:space="preserve"> of migration and likely climate change i</w:t>
        </w:r>
        <w:r w:rsidRPr="00494329">
          <w:rPr>
            <w:rFonts w:ascii="Cambria" w:eastAsia="Times New Roman" w:hAnsi="Cambria" w:cs="Times New Roman"/>
          </w:rPr>
          <w:t xml:space="preserve">mplications, Environ. </w:t>
        </w:r>
        <w:r w:rsidRPr="0045662E">
          <w:rPr>
            <w:rFonts w:ascii="Cambria" w:eastAsia="Times New Roman" w:hAnsi="Cambria" w:cs="Times New Roman"/>
          </w:rPr>
          <w:t>Entomol., 2007, 36, 1365–1373.</w:t>
        </w:r>
      </w:moveTo>
    </w:p>
    <w:moveToRangeEnd w:id="515"/>
    <w:p w14:paraId="028543D1" w14:textId="4E373492" w:rsidR="0045662E" w:rsidRPr="0045662E" w:rsidRDefault="0045662E" w:rsidP="0045662E">
      <w:pPr>
        <w:pStyle w:val="ListParagraph"/>
        <w:numPr>
          <w:ilvl w:val="0"/>
          <w:numId w:val="4"/>
        </w:numPr>
        <w:spacing w:line="480" w:lineRule="auto"/>
        <w:rPr>
          <w:ins w:id="517" w:author="Micah Freedman" w:date="2018-08-31T02:36:00Z"/>
          <w:rFonts w:ascii="Cambria" w:eastAsia="Times New Roman" w:hAnsi="Cambria" w:cs="Times New Roman"/>
          <w:rPrChange w:id="518" w:author="Micah Freedman" w:date="2018-08-31T02:36:00Z">
            <w:rPr>
              <w:ins w:id="519" w:author="Micah Freedman" w:date="2018-08-31T02:36:00Z"/>
              <w:rFonts w:ascii="Times New Roman" w:eastAsia="Times New Roman" w:hAnsi="Times New Roman" w:cs="Times New Roman"/>
              <w:sz w:val="20"/>
              <w:szCs w:val="20"/>
            </w:rPr>
          </w:rPrChange>
        </w:rPr>
        <w:pPrChange w:id="520" w:author="Micah Freedman" w:date="2018-08-31T02:36:00Z">
          <w:pPr>
            <w:pStyle w:val="ListParagraph"/>
            <w:numPr>
              <w:numId w:val="4"/>
            </w:numPr>
            <w:ind w:hanging="360"/>
          </w:pPr>
        </w:pPrChange>
      </w:pPr>
      <w:ins w:id="521" w:author="Micah Freedman" w:date="2018-08-31T02:36:00Z">
        <w:r w:rsidRPr="0045662E">
          <w:rPr>
            <w:rFonts w:ascii="Cambria" w:eastAsia="Times New Roman" w:hAnsi="Cambria" w:cs="Times New Roman"/>
            <w:rPrChange w:id="522" w:author="Micah Freedman" w:date="2018-08-31T02:36:00Z">
              <w:rPr>
                <w:rFonts w:ascii="Times New Roman" w:eastAsia="Times New Roman" w:hAnsi="Times New Roman" w:cs="Times New Roman"/>
                <w:sz w:val="20"/>
                <w:szCs w:val="20"/>
              </w:rPr>
            </w:rPrChange>
          </w:rPr>
          <w:t xml:space="preserve">Howard, E., and </w:t>
        </w:r>
      </w:ins>
      <w:ins w:id="523" w:author="Micah Freedman" w:date="2018-08-31T02:37:00Z">
        <w:r>
          <w:rPr>
            <w:rFonts w:ascii="Cambria" w:eastAsia="Times New Roman" w:hAnsi="Cambria" w:cs="Times New Roman"/>
          </w:rPr>
          <w:t>Davis, A.K.</w:t>
        </w:r>
      </w:ins>
      <w:ins w:id="524" w:author="Micah Freedman" w:date="2018-08-31T02:36:00Z">
        <w:r w:rsidRPr="0045662E">
          <w:rPr>
            <w:rFonts w:ascii="Cambria" w:eastAsia="Times New Roman" w:hAnsi="Cambria" w:cs="Times New Roman"/>
            <w:rPrChange w:id="525" w:author="Micah Freedman" w:date="2018-08-31T02:36:00Z">
              <w:rPr>
                <w:rFonts w:ascii="Times New Roman" w:eastAsia="Times New Roman" w:hAnsi="Times New Roman" w:cs="Times New Roman"/>
                <w:sz w:val="20"/>
                <w:szCs w:val="20"/>
              </w:rPr>
            </w:rPrChange>
          </w:rPr>
          <w:t xml:space="preserve"> 2015. Tracking the fall migration of eastern monarchs with Journey North roost sightings: New findings about the pace of fall migration, pp. 207–214. In K. Oberhauser, S. Altizer and K. Nail (eds.), Monarchs in a changing world: Biology and conservation of an iconic insect. Cornell University Press, Ithaca, NY.</w:t>
        </w:r>
      </w:ins>
    </w:p>
    <w:p w14:paraId="0F1355F7" w14:textId="7A61519F" w:rsidR="00CD5A1C" w:rsidDel="0045662E" w:rsidRDefault="00CD5A1C" w:rsidP="00521459">
      <w:pPr>
        <w:pStyle w:val="ListParagraph"/>
        <w:numPr>
          <w:ilvl w:val="0"/>
          <w:numId w:val="4"/>
        </w:numPr>
        <w:spacing w:line="480" w:lineRule="auto"/>
        <w:rPr>
          <w:del w:id="526" w:author="Micah Freedman" w:date="2018-08-31T02:36:00Z"/>
          <w:rFonts w:ascii="Cambria" w:hAnsi="Cambria"/>
        </w:rPr>
      </w:pPr>
    </w:p>
    <w:p w14:paraId="27032648" w14:textId="6EC9ED58" w:rsidR="002E7FA1" w:rsidRPr="00A7635F" w:rsidRDefault="002E7FA1" w:rsidP="002E7FA1">
      <w:pPr>
        <w:pStyle w:val="ListParagraph"/>
        <w:numPr>
          <w:ilvl w:val="0"/>
          <w:numId w:val="4"/>
        </w:numPr>
        <w:spacing w:line="480" w:lineRule="auto"/>
        <w:jc w:val="both"/>
        <w:rPr>
          <w:rFonts w:ascii="Cambria" w:hAnsi="Cambria"/>
        </w:rPr>
      </w:pPr>
      <w:r w:rsidRPr="00A7635F">
        <w:rPr>
          <w:rFonts w:ascii="Cambria" w:hAnsi="Cambria"/>
        </w:rPr>
        <w:t>Pleasants, J.</w:t>
      </w:r>
      <w:r w:rsidR="00716FD2">
        <w:rPr>
          <w:rFonts w:ascii="Cambria" w:hAnsi="Cambria"/>
        </w:rPr>
        <w:t>M. and Oberhauser, K.</w:t>
      </w:r>
      <w:r>
        <w:rPr>
          <w:rFonts w:ascii="Cambria" w:hAnsi="Cambria"/>
        </w:rPr>
        <w:t>S.,</w:t>
      </w:r>
      <w:r w:rsidRPr="00A7635F">
        <w:rPr>
          <w:rFonts w:ascii="Cambria" w:hAnsi="Cambria"/>
        </w:rPr>
        <w:t xml:space="preserve"> Milkweed loss in agricultural fields because of herbicide use: effect on the </w:t>
      </w:r>
      <w:r>
        <w:rPr>
          <w:rFonts w:ascii="Cambria" w:hAnsi="Cambria"/>
        </w:rPr>
        <w:t xml:space="preserve">monarch butterfly population, </w:t>
      </w:r>
      <w:r w:rsidRPr="00A7635F">
        <w:rPr>
          <w:rFonts w:ascii="Cambria" w:hAnsi="Cambria"/>
        </w:rPr>
        <w:t>Insect Conserv. Divers.</w:t>
      </w:r>
      <w:r>
        <w:rPr>
          <w:rFonts w:ascii="Cambria" w:hAnsi="Cambria"/>
        </w:rPr>
        <w:t>, 2013, 6,</w:t>
      </w:r>
      <w:r w:rsidRPr="00A7635F">
        <w:rPr>
          <w:rFonts w:ascii="Cambria" w:hAnsi="Cambria"/>
        </w:rPr>
        <w:t xml:space="preserve"> 135–144.</w:t>
      </w:r>
    </w:p>
    <w:p w14:paraId="18BDF3C0" w14:textId="782CD420" w:rsidR="002E7FA1" w:rsidRDefault="00716FD2" w:rsidP="002E7FA1">
      <w:pPr>
        <w:pStyle w:val="ListParagraph"/>
        <w:numPr>
          <w:ilvl w:val="0"/>
          <w:numId w:val="4"/>
        </w:numPr>
        <w:spacing w:line="480" w:lineRule="auto"/>
        <w:rPr>
          <w:ins w:id="527" w:author="Micah Freedman" w:date="2018-08-31T01:49:00Z"/>
          <w:rFonts w:ascii="Cambria" w:hAnsi="Cambria"/>
        </w:rPr>
      </w:pPr>
      <w:r>
        <w:rPr>
          <w:rFonts w:ascii="Cambria" w:hAnsi="Cambria"/>
        </w:rPr>
        <w:t>Zaya, D.</w:t>
      </w:r>
      <w:r w:rsidR="002E7FA1">
        <w:rPr>
          <w:rFonts w:ascii="Cambria" w:hAnsi="Cambria"/>
        </w:rPr>
        <w:t>N. et al.,</w:t>
      </w:r>
      <w:r w:rsidR="002E7FA1" w:rsidRPr="00A7635F">
        <w:rPr>
          <w:rFonts w:ascii="Cambria" w:hAnsi="Cambria"/>
        </w:rPr>
        <w:t xml:space="preserve"> Long-term trends in Midwestern milkweed abundances and their relevance t</w:t>
      </w:r>
      <w:r w:rsidR="002E7FA1">
        <w:rPr>
          <w:rFonts w:ascii="Cambria" w:hAnsi="Cambria"/>
        </w:rPr>
        <w:t xml:space="preserve">o monarch butterfly declines, </w:t>
      </w:r>
      <w:r w:rsidR="002E7FA1" w:rsidRPr="00A7635F">
        <w:rPr>
          <w:rFonts w:ascii="Cambria" w:hAnsi="Cambria"/>
        </w:rPr>
        <w:t>Bioscience</w:t>
      </w:r>
      <w:r w:rsidR="002E7FA1">
        <w:rPr>
          <w:rFonts w:ascii="Cambria" w:hAnsi="Cambria"/>
        </w:rPr>
        <w:t>, 2017, 67,</w:t>
      </w:r>
      <w:r w:rsidR="002E7FA1" w:rsidRPr="00A7635F">
        <w:rPr>
          <w:rFonts w:ascii="Cambria" w:hAnsi="Cambria"/>
        </w:rPr>
        <w:t xml:space="preserve"> 343–356.</w:t>
      </w:r>
    </w:p>
    <w:p w14:paraId="08EA5BA8" w14:textId="2417FFFF" w:rsidR="00CD5A1C" w:rsidRPr="00B12EF7" w:rsidRDefault="00CD5A1C" w:rsidP="00B12EF7">
      <w:pPr>
        <w:pStyle w:val="ListParagraph"/>
        <w:numPr>
          <w:ilvl w:val="0"/>
          <w:numId w:val="4"/>
        </w:numPr>
        <w:spacing w:line="480" w:lineRule="auto"/>
        <w:rPr>
          <w:rFonts w:ascii="Cambria" w:hAnsi="Cambria"/>
          <w:bCs/>
        </w:rPr>
      </w:pPr>
      <w:ins w:id="528" w:author="Micah Freedman" w:date="2018-08-31T01:57:00Z">
        <w:r>
          <w:rPr>
            <w:rFonts w:ascii="Cambria" w:hAnsi="Cambria"/>
          </w:rPr>
          <w:t xml:space="preserve">Boyle, J.H., Dalgleish, H.J. and Puzey, J. </w:t>
        </w:r>
      </w:ins>
      <w:ins w:id="529" w:author="Micah Freedman" w:date="2018-08-31T01:58:00Z">
        <w:r w:rsidR="00B12EF7" w:rsidRPr="00B12EF7">
          <w:rPr>
            <w:rFonts w:ascii="Cambria" w:hAnsi="Cambria"/>
            <w:bCs/>
            <w:rPrChange w:id="530" w:author="Micah Freedman" w:date="2018-08-31T01:58:00Z">
              <w:rPr>
                <w:rFonts w:ascii="Cambria" w:hAnsi="Cambria"/>
                <w:b/>
                <w:bCs/>
              </w:rPr>
            </w:rPrChange>
          </w:rPr>
          <w:t>Monarch butterfly and milkweed declines substantially predate the use of genetically modified crops</w:t>
        </w:r>
        <w:r w:rsidR="00B12EF7">
          <w:rPr>
            <w:rFonts w:ascii="Cambria" w:hAnsi="Cambria"/>
            <w:bCs/>
          </w:rPr>
          <w:t xml:space="preserve">, BioRxiv preprint, 2018, </w:t>
        </w:r>
        <w:r w:rsidR="00B12EF7" w:rsidRPr="00B12EF7">
          <w:rPr>
            <w:rFonts w:ascii="Cambria" w:hAnsi="Cambria"/>
            <w:bCs/>
          </w:rPr>
          <w:t>https://doi.org/10.1101/378299</w:t>
        </w:r>
        <w:r w:rsidR="00B12EF7">
          <w:rPr>
            <w:rFonts w:ascii="Cambria" w:hAnsi="Cambria"/>
            <w:bCs/>
          </w:rPr>
          <w:t>.</w:t>
        </w:r>
      </w:ins>
    </w:p>
    <w:p w14:paraId="7E7C924A" w14:textId="3D2788DA" w:rsidR="002E7FA1" w:rsidRPr="00A7635F" w:rsidDel="00CD5A1C" w:rsidRDefault="002E7FA1" w:rsidP="002E7FA1">
      <w:pPr>
        <w:pStyle w:val="ListParagraph"/>
        <w:numPr>
          <w:ilvl w:val="0"/>
          <w:numId w:val="4"/>
        </w:numPr>
        <w:spacing w:line="480" w:lineRule="auto"/>
        <w:rPr>
          <w:del w:id="531" w:author="Micah Freedman" w:date="2018-08-31T01:49:00Z"/>
          <w:rFonts w:ascii="Cambria" w:hAnsi="Cambria"/>
        </w:rPr>
      </w:pPr>
      <w:del w:id="532" w:author="Micah Freedman" w:date="2018-08-31T01:49:00Z">
        <w:r w:rsidRPr="00A7635F" w:rsidDel="00CD5A1C">
          <w:rPr>
            <w:rFonts w:ascii="Cambria" w:hAnsi="Cambria"/>
          </w:rPr>
          <w:delText>Ta</w:delText>
        </w:r>
        <w:r w:rsidR="00716FD2" w:rsidDel="00CD5A1C">
          <w:rPr>
            <w:rFonts w:ascii="Cambria" w:hAnsi="Cambria"/>
          </w:rPr>
          <w:delText>ylor, P.</w:delText>
        </w:r>
        <w:r w:rsidDel="00CD5A1C">
          <w:rPr>
            <w:rFonts w:ascii="Cambria" w:hAnsi="Cambria"/>
          </w:rPr>
          <w:delText>D. and Merriam, G.,</w:delText>
        </w:r>
        <w:r w:rsidRPr="00A7635F" w:rsidDel="00CD5A1C">
          <w:rPr>
            <w:rFonts w:ascii="Cambria" w:hAnsi="Cambria"/>
          </w:rPr>
          <w:delText xml:space="preserve"> Wing morphology of a forest damselfly Is re</w:delText>
        </w:r>
        <w:r w:rsidDel="00CD5A1C">
          <w:rPr>
            <w:rFonts w:ascii="Cambria" w:hAnsi="Cambria"/>
          </w:rPr>
          <w:delText xml:space="preserve">lated to landscape structure, </w:delText>
        </w:r>
        <w:r w:rsidRPr="00A7635F" w:rsidDel="00CD5A1C">
          <w:rPr>
            <w:rFonts w:ascii="Cambria" w:hAnsi="Cambria"/>
          </w:rPr>
          <w:delText>Oikos</w:delText>
        </w:r>
        <w:r w:rsidDel="00CD5A1C">
          <w:rPr>
            <w:rFonts w:ascii="Cambria" w:hAnsi="Cambria"/>
          </w:rPr>
          <w:delText>, 1995, 73,</w:delText>
        </w:r>
        <w:r w:rsidRPr="00A7635F" w:rsidDel="00CD5A1C">
          <w:rPr>
            <w:rFonts w:ascii="Cambria" w:hAnsi="Cambria"/>
          </w:rPr>
          <w:delText xml:space="preserve"> 43–48.</w:delText>
        </w:r>
      </w:del>
    </w:p>
    <w:p w14:paraId="5293A4FE" w14:textId="77B27796" w:rsidR="002E7FA1" w:rsidRPr="00A7635F" w:rsidDel="00CD5A1C" w:rsidRDefault="00716FD2" w:rsidP="002E7FA1">
      <w:pPr>
        <w:pStyle w:val="ListParagraph"/>
        <w:numPr>
          <w:ilvl w:val="0"/>
          <w:numId w:val="4"/>
        </w:numPr>
        <w:spacing w:line="480" w:lineRule="auto"/>
        <w:rPr>
          <w:del w:id="533" w:author="Micah Freedman" w:date="2018-08-31T01:49:00Z"/>
          <w:rFonts w:ascii="Cambria" w:hAnsi="Cambria"/>
        </w:rPr>
      </w:pPr>
      <w:del w:id="534" w:author="Micah Freedman" w:date="2018-08-31T01:49:00Z">
        <w:r w:rsidDel="00CD5A1C">
          <w:rPr>
            <w:rFonts w:ascii="Cambria" w:hAnsi="Cambria"/>
          </w:rPr>
          <w:delText>Thomas, C.</w:delText>
        </w:r>
        <w:r w:rsidR="002E7FA1" w:rsidDel="00CD5A1C">
          <w:rPr>
            <w:rFonts w:ascii="Cambria" w:hAnsi="Cambria"/>
          </w:rPr>
          <w:delText>D. et al,</w:delText>
        </w:r>
        <w:r w:rsidR="002E7FA1" w:rsidRPr="00A7635F" w:rsidDel="00CD5A1C">
          <w:rPr>
            <w:rFonts w:ascii="Cambria" w:hAnsi="Cambria"/>
          </w:rPr>
          <w:delText xml:space="preserve"> Evolutionary consequences of habitat fragmentati</w:delText>
        </w:r>
        <w:r w:rsidR="002E7FA1" w:rsidDel="00CD5A1C">
          <w:rPr>
            <w:rFonts w:ascii="Cambria" w:hAnsi="Cambria"/>
          </w:rPr>
          <w:delText>on in a localized butterfly, J.</w:delText>
        </w:r>
        <w:r w:rsidR="002E7FA1" w:rsidRPr="00A7635F" w:rsidDel="00CD5A1C">
          <w:rPr>
            <w:rFonts w:ascii="Cambria" w:hAnsi="Cambria"/>
          </w:rPr>
          <w:delText xml:space="preserve"> Anim. Ecol.</w:delText>
        </w:r>
        <w:r w:rsidR="002E7FA1" w:rsidDel="00CD5A1C">
          <w:rPr>
            <w:rFonts w:ascii="Cambria" w:hAnsi="Cambria"/>
          </w:rPr>
          <w:delText>, 1998, 67,</w:delText>
        </w:r>
        <w:r w:rsidR="002E7FA1" w:rsidRPr="00A7635F" w:rsidDel="00CD5A1C">
          <w:rPr>
            <w:rFonts w:ascii="Cambria" w:hAnsi="Cambria"/>
          </w:rPr>
          <w:delText xml:space="preserve"> 485–497.</w:delText>
        </w:r>
      </w:del>
    </w:p>
    <w:p w14:paraId="7058FD0F" w14:textId="4CEC728A" w:rsidR="002E7FA1" w:rsidRPr="002E7FA1" w:rsidDel="00CD5A1C" w:rsidRDefault="002E7FA1" w:rsidP="002E7FA1">
      <w:pPr>
        <w:pStyle w:val="ListParagraph"/>
        <w:numPr>
          <w:ilvl w:val="0"/>
          <w:numId w:val="4"/>
        </w:numPr>
        <w:spacing w:line="480" w:lineRule="auto"/>
        <w:rPr>
          <w:del w:id="535" w:author="Micah Freedman" w:date="2018-08-31T01:49:00Z"/>
          <w:rFonts w:ascii="Cambria" w:eastAsia="Times New Roman" w:hAnsi="Cambria" w:cs="Times New Roman"/>
          <w:color w:val="0D0D0D"/>
          <w:shd w:val="clear" w:color="auto" w:fill="FFFFFF"/>
        </w:rPr>
      </w:pPr>
      <w:del w:id="536" w:author="Micah Freedman" w:date="2018-08-31T01:49:00Z">
        <w:r w:rsidDel="00CD5A1C">
          <w:rPr>
            <w:rFonts w:ascii="Cambria" w:eastAsia="Times New Roman" w:hAnsi="Cambria" w:cs="Times New Roman"/>
            <w:color w:val="0D0D0D"/>
            <w:shd w:val="clear" w:color="auto" w:fill="FFFFFF"/>
          </w:rPr>
          <w:delText>Bouget, C. et al.,</w:delText>
        </w:r>
        <w:r w:rsidRPr="00A7635F" w:rsidDel="00CD5A1C">
          <w:rPr>
            <w:rFonts w:ascii="Cambria" w:eastAsia="Times New Roman" w:hAnsi="Cambria" w:cs="Times New Roman"/>
            <w:color w:val="0D0D0D"/>
            <w:shd w:val="clear" w:color="auto" w:fill="FFFFFF"/>
          </w:rPr>
          <w:delText xml:space="preserve"> Intraspecific variations in dispersal ability of saproxylic beetles </w:delText>
        </w:r>
        <w:r w:rsidDel="00CD5A1C">
          <w:rPr>
            <w:rFonts w:ascii="Cambria" w:eastAsia="Times New Roman" w:hAnsi="Cambria" w:cs="Times New Roman"/>
            <w:color w:val="0D0D0D"/>
            <w:shd w:val="clear" w:color="auto" w:fill="FFFFFF"/>
          </w:rPr>
          <w:delText xml:space="preserve">in </w:delText>
        </w:r>
        <w:r w:rsidRPr="002E7FA1" w:rsidDel="00CD5A1C">
          <w:rPr>
            <w:rFonts w:ascii="Cambria" w:eastAsia="Times New Roman" w:hAnsi="Cambria" w:cs="Times New Roman"/>
            <w:color w:val="0D0D0D"/>
            <w:shd w:val="clear" w:color="auto" w:fill="FFFFFF"/>
          </w:rPr>
          <w:delText>fragmented forest patches, Oecologia, 2015, 177, 911–920.</w:delText>
        </w:r>
      </w:del>
    </w:p>
    <w:p w14:paraId="79CC9E99" w14:textId="34CC1C13" w:rsidR="002E7FA1" w:rsidRPr="002E7FA1" w:rsidRDefault="002E7FA1" w:rsidP="002E7FA1">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rPr>
        <w:t>Zalucki M.P., T</w:t>
      </w:r>
      <w:r w:rsidRPr="002E7FA1">
        <w:rPr>
          <w:rFonts w:ascii="Cambria" w:eastAsia="Times New Roman" w:hAnsi="Cambria" w:cs="Times New Roman"/>
        </w:rPr>
        <w:t xml:space="preserve">emperature and rate of development in </w:t>
      </w:r>
      <w:r w:rsidRPr="002E7FA1">
        <w:rPr>
          <w:rFonts w:ascii="Cambria" w:eastAsia="Times New Roman" w:hAnsi="Cambria" w:cs="Times New Roman"/>
          <w:i/>
        </w:rPr>
        <w:t>Danaus plexippus</w:t>
      </w:r>
      <w:r w:rsidRPr="002E7FA1">
        <w:rPr>
          <w:rFonts w:ascii="Cambria" w:eastAsia="Times New Roman" w:hAnsi="Cambria" w:cs="Times New Roman"/>
        </w:rPr>
        <w:t xml:space="preserve"> L. and </w:t>
      </w:r>
      <w:r w:rsidRPr="002E7FA1">
        <w:rPr>
          <w:rFonts w:ascii="Cambria" w:eastAsia="Times New Roman" w:hAnsi="Cambria" w:cs="Times New Roman"/>
          <w:i/>
        </w:rPr>
        <w:t xml:space="preserve">D. chrysippus </w:t>
      </w:r>
      <w:r w:rsidRPr="002E7FA1">
        <w:rPr>
          <w:rFonts w:ascii="Cambria" w:eastAsia="Times New Roman" w:hAnsi="Cambria" w:cs="Times New Roman"/>
        </w:rPr>
        <w:t>L. (Lepidoptera: Nymphalidae), Aust. J. Entomol.</w:t>
      </w:r>
      <w:r>
        <w:rPr>
          <w:rFonts w:ascii="Cambria" w:eastAsia="Times New Roman" w:hAnsi="Cambria" w:cs="Times New Roman"/>
        </w:rPr>
        <w:t>,</w:t>
      </w:r>
      <w:r w:rsidRPr="002E7FA1">
        <w:rPr>
          <w:rFonts w:ascii="Cambria" w:eastAsia="Times New Roman" w:hAnsi="Cambria" w:cs="Times New Roman"/>
        </w:rPr>
        <w:t xml:space="preserve"> 1982, 21, 241–246</w:t>
      </w:r>
    </w:p>
    <w:p w14:paraId="24000957" w14:textId="3A0069F1" w:rsidR="002E7FA1" w:rsidRPr="00A7635F" w:rsidRDefault="00716FD2" w:rsidP="002E7FA1">
      <w:pPr>
        <w:pStyle w:val="ListParagraph"/>
        <w:numPr>
          <w:ilvl w:val="0"/>
          <w:numId w:val="4"/>
        </w:numPr>
        <w:spacing w:line="480" w:lineRule="auto"/>
        <w:jc w:val="both"/>
        <w:rPr>
          <w:rFonts w:ascii="Cambria" w:hAnsi="Cambria"/>
        </w:rPr>
      </w:pPr>
      <w:r>
        <w:rPr>
          <w:rFonts w:ascii="Cambria" w:hAnsi="Cambria"/>
        </w:rPr>
        <w:t>Malcolm, S.</w:t>
      </w:r>
      <w:r w:rsidR="002E7FA1">
        <w:rPr>
          <w:rFonts w:ascii="Cambria" w:hAnsi="Cambria"/>
        </w:rPr>
        <w:t>B. et al.,</w:t>
      </w:r>
      <w:r w:rsidR="002E7FA1" w:rsidRPr="00A7635F">
        <w:rPr>
          <w:rFonts w:ascii="Cambria" w:hAnsi="Cambria"/>
        </w:rPr>
        <w:t xml:space="preserve"> Monarch butterfly voltinism: Effects of temperature con</w:t>
      </w:r>
      <w:r w:rsidR="002E7FA1">
        <w:rPr>
          <w:rFonts w:ascii="Cambria" w:hAnsi="Cambria"/>
        </w:rPr>
        <w:t>straints at different latitudes, Oikos, 1987, 49,</w:t>
      </w:r>
      <w:r w:rsidR="002E7FA1" w:rsidRPr="00A7635F">
        <w:rPr>
          <w:rFonts w:ascii="Cambria" w:hAnsi="Cambria"/>
        </w:rPr>
        <w:t xml:space="preserve"> 77–82.</w:t>
      </w:r>
    </w:p>
    <w:p w14:paraId="58CF6F84" w14:textId="02230496" w:rsidR="00494329" w:rsidRPr="00494329" w:rsidRDefault="00494329" w:rsidP="00494329">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color w:val="1C1D1E"/>
          <w:shd w:val="clear" w:color="auto" w:fill="FFFFFF"/>
        </w:rPr>
        <w:t>Zalucki M.P. and Rochester W.A.,</w:t>
      </w:r>
      <w:r w:rsidRPr="00494329">
        <w:rPr>
          <w:rFonts w:ascii="Cambria" w:eastAsia="Times New Roman" w:hAnsi="Cambria" w:cs="Times New Roman"/>
          <w:color w:val="1C1D1E"/>
          <w:shd w:val="clear" w:color="auto" w:fill="FFFFFF"/>
        </w:rPr>
        <w:t> Spatial and temporal population dynamics of monarchs down‐under: lessons for North America. In: </w:t>
      </w:r>
      <w:r w:rsidRPr="00494329">
        <w:rPr>
          <w:rFonts w:ascii="Cambria" w:eastAsia="Times New Roman" w:hAnsi="Cambria" w:cs="Times New Roman"/>
          <w:iCs/>
          <w:color w:val="1C1D1E"/>
          <w:shd w:val="clear" w:color="auto" w:fill="FFFFFF"/>
        </w:rPr>
        <w:t>The Monarch Butterfly: Biology and Conservation</w:t>
      </w:r>
      <w:r w:rsidRPr="00494329">
        <w:rPr>
          <w:rFonts w:ascii="Cambria" w:eastAsia="Times New Roman" w:hAnsi="Cambria" w:cs="Times New Roman"/>
          <w:color w:val="1C1D1E"/>
          <w:shd w:val="clear" w:color="auto" w:fill="FFFFFF"/>
        </w:rPr>
        <w:t> (eds K Oberhauser &amp; M Solensky), pp. 219–228. Cornell University Press, Ithaca, USA</w:t>
      </w:r>
      <w:r>
        <w:rPr>
          <w:rFonts w:ascii="Cambria" w:eastAsia="Times New Roman" w:hAnsi="Cambria" w:cs="Times New Roman"/>
          <w:color w:val="1C1D1E"/>
          <w:shd w:val="clear" w:color="auto" w:fill="FFFFFF"/>
        </w:rPr>
        <w:t>, 2004.</w:t>
      </w:r>
    </w:p>
    <w:p w14:paraId="5F86F02F" w14:textId="1D9AC7E5" w:rsidR="00494329" w:rsidRPr="00494329" w:rsidDel="00CD5A1C" w:rsidRDefault="00494329" w:rsidP="00494329">
      <w:pPr>
        <w:pStyle w:val="ListParagraph"/>
        <w:numPr>
          <w:ilvl w:val="0"/>
          <w:numId w:val="4"/>
        </w:numPr>
        <w:spacing w:line="480" w:lineRule="auto"/>
        <w:rPr>
          <w:rFonts w:ascii="Cambria" w:eastAsia="Times New Roman" w:hAnsi="Cambria" w:cs="Times New Roman"/>
        </w:rPr>
      </w:pPr>
      <w:moveFromRangeStart w:id="537" w:author="Micah Freedman" w:date="2018-08-31T01:48:00Z" w:name="move397299417"/>
      <w:moveFrom w:id="538" w:author="Micah Freedman" w:date="2018-08-31T01:48:00Z">
        <w:r w:rsidRPr="00494329" w:rsidDel="00CD5A1C">
          <w:rPr>
            <w:rFonts w:ascii="Cambria" w:eastAsia="Times New Roman" w:hAnsi="Cambria" w:cs="Times New Roman"/>
          </w:rPr>
          <w:t>Batalden R.V., Oberhauser</w:t>
        </w:r>
        <w:r w:rsidDel="00CD5A1C">
          <w:rPr>
            <w:rFonts w:ascii="Cambria" w:eastAsia="Times New Roman" w:hAnsi="Cambria" w:cs="Times New Roman"/>
          </w:rPr>
          <w:t xml:space="preserve"> K., Peterson A.T., Ecological niches in sequential generations of eastern North American monarch b</w:t>
        </w:r>
        <w:r w:rsidRPr="00494329" w:rsidDel="00CD5A1C">
          <w:rPr>
            <w:rFonts w:ascii="Cambria" w:eastAsia="Times New Roman" w:hAnsi="Cambria" w:cs="Times New Roman"/>
          </w:rPr>
          <w:t>utterflie</w:t>
        </w:r>
        <w:r w:rsidDel="00CD5A1C">
          <w:rPr>
            <w:rFonts w:ascii="Cambria" w:eastAsia="Times New Roman" w:hAnsi="Cambria" w:cs="Times New Roman"/>
          </w:rPr>
          <w:t>s (Lepidoptera: Danaidae): The e</w:t>
        </w:r>
        <w:r w:rsidRPr="00494329" w:rsidDel="00CD5A1C">
          <w:rPr>
            <w:rFonts w:ascii="Cambria" w:eastAsia="Times New Roman" w:hAnsi="Cambria" w:cs="Times New Roman"/>
          </w:rPr>
          <w:t>cology</w:t>
        </w:r>
        <w:r w:rsidDel="00CD5A1C">
          <w:rPr>
            <w:rFonts w:ascii="Cambria" w:eastAsia="Times New Roman" w:hAnsi="Cambria" w:cs="Times New Roman"/>
          </w:rPr>
          <w:t xml:space="preserve"> of migration and likely climate change i</w:t>
        </w:r>
        <w:r w:rsidRPr="00494329" w:rsidDel="00CD5A1C">
          <w:rPr>
            <w:rFonts w:ascii="Cambria" w:eastAsia="Times New Roman" w:hAnsi="Cambria" w:cs="Times New Roman"/>
          </w:rPr>
          <w:t>mplications, Environ. Entomol.</w:t>
        </w:r>
        <w:r w:rsidDel="00CD5A1C">
          <w:rPr>
            <w:rFonts w:ascii="Cambria" w:eastAsia="Times New Roman" w:hAnsi="Cambria" w:cs="Times New Roman"/>
          </w:rPr>
          <w:t>,</w:t>
        </w:r>
        <w:r w:rsidRPr="00494329" w:rsidDel="00CD5A1C">
          <w:rPr>
            <w:rFonts w:ascii="Cambria" w:eastAsia="Times New Roman" w:hAnsi="Cambria" w:cs="Times New Roman"/>
          </w:rPr>
          <w:t xml:space="preserve"> 2007, 36, 1365–1373</w:t>
        </w:r>
        <w:r w:rsidDel="00CD5A1C">
          <w:rPr>
            <w:rFonts w:ascii="Cambria" w:eastAsia="Times New Roman" w:hAnsi="Cambria" w:cs="Times New Roman"/>
          </w:rPr>
          <w:t>.</w:t>
        </w:r>
      </w:moveFrom>
    </w:p>
    <w:moveFromRangeEnd w:id="537"/>
    <w:p w14:paraId="6551858C" w14:textId="53678182" w:rsidR="00494329" w:rsidRPr="00494329" w:rsidRDefault="00716FD2" w:rsidP="00494329">
      <w:pPr>
        <w:pStyle w:val="ListParagraph"/>
        <w:numPr>
          <w:ilvl w:val="0"/>
          <w:numId w:val="4"/>
        </w:numPr>
        <w:spacing w:line="480" w:lineRule="auto"/>
        <w:rPr>
          <w:rFonts w:ascii="Cambria" w:hAnsi="Cambria"/>
        </w:rPr>
      </w:pPr>
      <w:r>
        <w:rPr>
          <w:rFonts w:ascii="Cambria" w:hAnsi="Cambria"/>
        </w:rPr>
        <w:t>Woodson, R.</w:t>
      </w:r>
      <w:r w:rsidR="00494329" w:rsidRPr="00494329">
        <w:rPr>
          <w:rFonts w:ascii="Cambria" w:hAnsi="Cambria"/>
        </w:rPr>
        <w:t>E., The North American species of Asclepias L., Ann. Mo. Bot. Gard., 1954, 41, 1–211.</w:t>
      </w:r>
    </w:p>
    <w:p w14:paraId="75D302DC" w14:textId="3E227C04" w:rsidR="00494329" w:rsidRPr="00A7635F" w:rsidRDefault="00494329" w:rsidP="00494329">
      <w:pPr>
        <w:pStyle w:val="ListParagraph"/>
        <w:numPr>
          <w:ilvl w:val="0"/>
          <w:numId w:val="4"/>
        </w:numPr>
        <w:spacing w:line="480" w:lineRule="auto"/>
        <w:jc w:val="both"/>
        <w:rPr>
          <w:rFonts w:ascii="Cambria" w:hAnsi="Cambria"/>
        </w:rPr>
      </w:pPr>
      <w:r>
        <w:rPr>
          <w:rFonts w:ascii="Cambria" w:hAnsi="Cambria"/>
        </w:rPr>
        <w:t>Johnson, H. et al.,</w:t>
      </w:r>
      <w:r w:rsidRPr="00A7635F">
        <w:rPr>
          <w:rFonts w:ascii="Cambria" w:hAnsi="Cambria"/>
        </w:rPr>
        <w:t xml:space="preserve"> Does skipping a meal matter to a butterfly’s appearance? Effects of larval food stress on wing morphology and </w:t>
      </w:r>
      <w:r>
        <w:rPr>
          <w:rFonts w:ascii="Cambria" w:hAnsi="Cambria"/>
        </w:rPr>
        <w:t xml:space="preserve">color in monarch butterflies, </w:t>
      </w:r>
      <w:r w:rsidRPr="00A7635F">
        <w:rPr>
          <w:rFonts w:ascii="Cambria" w:hAnsi="Cambria"/>
        </w:rPr>
        <w:t>PLoS One</w:t>
      </w:r>
      <w:r>
        <w:rPr>
          <w:rFonts w:ascii="Cambria" w:hAnsi="Cambria"/>
        </w:rPr>
        <w:t>, 2014, 9,</w:t>
      </w:r>
      <w:r w:rsidRPr="00A7635F">
        <w:rPr>
          <w:rFonts w:ascii="Cambria" w:hAnsi="Cambria"/>
        </w:rPr>
        <w:t xml:space="preserve"> e93492.</w:t>
      </w:r>
    </w:p>
    <w:p w14:paraId="02746E4E" w14:textId="64A07F4C" w:rsidR="00494329" w:rsidRPr="00494329" w:rsidRDefault="00494329" w:rsidP="00494329">
      <w:pPr>
        <w:pStyle w:val="ListParagraph"/>
        <w:numPr>
          <w:ilvl w:val="0"/>
          <w:numId w:val="4"/>
        </w:numPr>
        <w:spacing w:line="480" w:lineRule="auto"/>
        <w:rPr>
          <w:rFonts w:ascii="Cambria" w:eastAsia="Times New Roman" w:hAnsi="Cambria" w:cs="Times New Roman"/>
        </w:rPr>
      </w:pPr>
      <w:r w:rsidRPr="00494329">
        <w:rPr>
          <w:rFonts w:ascii="Cambria" w:eastAsia="Times New Roman" w:hAnsi="Cambria" w:cs="Times New Roman"/>
        </w:rPr>
        <w:t xml:space="preserve">Flockhart D.T.T., </w:t>
      </w:r>
      <w:r>
        <w:rPr>
          <w:rFonts w:ascii="Cambria" w:eastAsia="Times New Roman" w:hAnsi="Cambria" w:cs="Times New Roman"/>
        </w:rPr>
        <w:t>et. al.</w:t>
      </w:r>
      <w:r w:rsidRPr="00494329">
        <w:rPr>
          <w:rFonts w:ascii="Cambria" w:eastAsia="Times New Roman" w:hAnsi="Cambria" w:cs="Times New Roman"/>
        </w:rPr>
        <w:t xml:space="preserve">, Tracking multi-generational colonization of the breeding grounds by monarch butterflies in eastern North America, </w:t>
      </w:r>
      <w:r>
        <w:rPr>
          <w:rFonts w:ascii="Cambria" w:eastAsia="Times New Roman" w:hAnsi="Cambria" w:cs="Times New Roman"/>
        </w:rPr>
        <w:t>Proc. Roy. Soc. B.,</w:t>
      </w:r>
      <w:r w:rsidRPr="00494329">
        <w:rPr>
          <w:rFonts w:ascii="Cambria" w:eastAsia="Times New Roman" w:hAnsi="Cambria" w:cs="Times New Roman"/>
        </w:rPr>
        <w:t xml:space="preserve"> 2013, 280, 20131087</w:t>
      </w:r>
      <w:r>
        <w:rPr>
          <w:rFonts w:ascii="Cambria" w:eastAsia="Times New Roman" w:hAnsi="Cambria" w:cs="Times New Roman"/>
        </w:rPr>
        <w:t>.</w:t>
      </w:r>
    </w:p>
    <w:p w14:paraId="3EDB8C8C" w14:textId="66DB33CC" w:rsidR="000C5E33" w:rsidRDefault="00716FD2" w:rsidP="000C5E33">
      <w:pPr>
        <w:pStyle w:val="ListParagraph"/>
        <w:numPr>
          <w:ilvl w:val="0"/>
          <w:numId w:val="4"/>
        </w:numPr>
        <w:spacing w:line="480" w:lineRule="auto"/>
        <w:rPr>
          <w:rFonts w:ascii="Cambria" w:hAnsi="Cambria"/>
        </w:rPr>
      </w:pPr>
      <w:r>
        <w:rPr>
          <w:rFonts w:ascii="Cambria" w:hAnsi="Cambria"/>
        </w:rPr>
        <w:t>Suarez, A. and Tsutsui, N.</w:t>
      </w:r>
      <w:r w:rsidR="000C5E33" w:rsidRPr="00A7635F">
        <w:rPr>
          <w:rFonts w:ascii="Cambria" w:hAnsi="Cambria"/>
        </w:rPr>
        <w:t xml:space="preserve">D. The value of museum collections for research and </w:t>
      </w:r>
      <w:r w:rsidR="000C5E33">
        <w:rPr>
          <w:rFonts w:ascii="Cambria" w:hAnsi="Cambria"/>
        </w:rPr>
        <w:t>society. Bioscience, 2005, 54, 66-74.</w:t>
      </w:r>
    </w:p>
    <w:p w14:paraId="45D8350F" w14:textId="7F4C6EDD" w:rsidR="000C5E33" w:rsidRPr="00A7635F" w:rsidRDefault="00716FD2" w:rsidP="000C5E33">
      <w:pPr>
        <w:pStyle w:val="ListParagraph"/>
        <w:numPr>
          <w:ilvl w:val="0"/>
          <w:numId w:val="4"/>
        </w:numPr>
        <w:spacing w:line="480" w:lineRule="auto"/>
        <w:jc w:val="both"/>
        <w:rPr>
          <w:rFonts w:ascii="Cambria" w:hAnsi="Cambria"/>
        </w:rPr>
      </w:pPr>
      <w:r>
        <w:rPr>
          <w:rFonts w:ascii="Cambria" w:hAnsi="Cambria"/>
        </w:rPr>
        <w:t>Holmes, M.</w:t>
      </w:r>
      <w:r w:rsidR="000C5E33">
        <w:rPr>
          <w:rFonts w:ascii="Cambria" w:hAnsi="Cambria"/>
        </w:rPr>
        <w:t>W. et al</w:t>
      </w:r>
      <w:r w:rsidR="000C5E33" w:rsidRPr="00A7635F">
        <w:rPr>
          <w:rFonts w:ascii="Cambria" w:hAnsi="Cambria"/>
        </w:rPr>
        <w:t>.</w:t>
      </w:r>
      <w:r w:rsidR="000C5E33">
        <w:rPr>
          <w:rFonts w:ascii="Cambria" w:hAnsi="Cambria"/>
        </w:rPr>
        <w:t>,</w:t>
      </w:r>
      <w:r w:rsidR="000C5E33" w:rsidRPr="00A7635F">
        <w:rPr>
          <w:rFonts w:ascii="Cambria" w:hAnsi="Cambria"/>
        </w:rPr>
        <w:t xml:space="preserve"> Natural history collections as windo</w:t>
      </w:r>
      <w:r w:rsidR="000C5E33">
        <w:rPr>
          <w:rFonts w:ascii="Cambria" w:hAnsi="Cambria"/>
        </w:rPr>
        <w:t xml:space="preserve">ws on evolutionary processes, </w:t>
      </w:r>
      <w:r w:rsidR="000C5E33" w:rsidRPr="00A7635F">
        <w:rPr>
          <w:rFonts w:ascii="Cambria" w:hAnsi="Cambria"/>
        </w:rPr>
        <w:t>Mol. Ecol.</w:t>
      </w:r>
      <w:r w:rsidR="000C5E33">
        <w:rPr>
          <w:rFonts w:ascii="Cambria" w:hAnsi="Cambria"/>
        </w:rPr>
        <w:t>, 2016,</w:t>
      </w:r>
      <w:r w:rsidR="000C5E33" w:rsidRPr="00A7635F">
        <w:rPr>
          <w:rFonts w:ascii="Cambria" w:hAnsi="Cambria"/>
        </w:rPr>
        <w:t xml:space="preserve"> 25: 864–881.</w:t>
      </w:r>
    </w:p>
    <w:p w14:paraId="085ED614" w14:textId="3AFA2CE0" w:rsidR="00B85754" w:rsidRPr="000C5E33" w:rsidRDefault="000C5E33" w:rsidP="00A7635F">
      <w:pPr>
        <w:pStyle w:val="ListParagraph"/>
        <w:numPr>
          <w:ilvl w:val="0"/>
          <w:numId w:val="4"/>
        </w:numPr>
        <w:spacing w:line="480" w:lineRule="auto"/>
        <w:rPr>
          <w:rFonts w:ascii="Cambria" w:hAnsi="Cambria"/>
        </w:rPr>
      </w:pPr>
      <w:r>
        <w:rPr>
          <w:rFonts w:ascii="Cambria" w:hAnsi="Cambria"/>
        </w:rPr>
        <w:t>Fox, J. &amp; S. Weisberg,</w:t>
      </w:r>
      <w:r w:rsidRPr="00A7635F">
        <w:rPr>
          <w:rFonts w:ascii="Cambria" w:hAnsi="Cambria"/>
        </w:rPr>
        <w:t xml:space="preserve"> An ‘R’ companion to applied regression, 2</w:t>
      </w:r>
      <w:r w:rsidRPr="00A7635F">
        <w:rPr>
          <w:rFonts w:ascii="Cambria" w:hAnsi="Cambria"/>
          <w:vertAlign w:val="superscript"/>
        </w:rPr>
        <w:t>nd</w:t>
      </w:r>
      <w:r w:rsidRPr="00A7635F">
        <w:rPr>
          <w:rFonts w:ascii="Cambria" w:hAnsi="Cambria"/>
        </w:rPr>
        <w:t xml:space="preserve"> edition. Sag</w:t>
      </w:r>
      <w:r>
        <w:rPr>
          <w:rFonts w:ascii="Cambria" w:hAnsi="Cambria"/>
        </w:rPr>
        <w:t>e Publishing, Thousand Oaks, CA, 2011.</w:t>
      </w:r>
      <w:r w:rsidR="00B85754" w:rsidRPr="000C5E33">
        <w:rPr>
          <w:rFonts w:ascii="Cambria" w:hAnsi="Cambria"/>
          <w:b/>
        </w:rPr>
        <w:br w:type="page"/>
      </w:r>
    </w:p>
    <w:p w14:paraId="5034D235" w14:textId="77777777" w:rsidR="002C12B8" w:rsidRPr="00FA5729" w:rsidRDefault="002C12B8">
      <w:pPr>
        <w:rPr>
          <w:rFonts w:ascii="Cambria" w:hAnsi="Cambria"/>
          <w:b/>
        </w:rPr>
      </w:pPr>
    </w:p>
    <w:tbl>
      <w:tblPr>
        <w:tblW w:w="9465" w:type="dxa"/>
        <w:tblInd w:w="93" w:type="dxa"/>
        <w:tblLayout w:type="fixed"/>
        <w:tblLook w:val="04A0" w:firstRow="1" w:lastRow="0" w:firstColumn="1" w:lastColumn="0" w:noHBand="0" w:noVBand="1"/>
      </w:tblPr>
      <w:tblGrid>
        <w:gridCol w:w="5674"/>
        <w:gridCol w:w="913"/>
        <w:gridCol w:w="2878"/>
      </w:tblGrid>
      <w:tr w:rsidR="002C12B8" w:rsidRPr="00FA5729" w14:paraId="3BE5D410" w14:textId="77777777" w:rsidTr="002C12B8">
        <w:trPr>
          <w:trHeight w:val="318"/>
        </w:trPr>
        <w:tc>
          <w:tcPr>
            <w:tcW w:w="5674" w:type="dxa"/>
            <w:tcBorders>
              <w:top w:val="single" w:sz="4" w:space="0" w:color="auto"/>
              <w:left w:val="nil"/>
              <w:bottom w:val="single" w:sz="4" w:space="0" w:color="auto"/>
              <w:right w:val="nil"/>
            </w:tcBorders>
            <w:shd w:val="clear" w:color="auto" w:fill="auto"/>
            <w:noWrap/>
            <w:vAlign w:val="bottom"/>
            <w:hideMark/>
          </w:tcPr>
          <w:p w14:paraId="3F86CCF5"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Collection</w:t>
            </w:r>
          </w:p>
        </w:tc>
        <w:tc>
          <w:tcPr>
            <w:tcW w:w="913" w:type="dxa"/>
            <w:tcBorders>
              <w:top w:val="single" w:sz="4" w:space="0" w:color="auto"/>
              <w:left w:val="nil"/>
              <w:bottom w:val="single" w:sz="4" w:space="0" w:color="auto"/>
              <w:right w:val="nil"/>
            </w:tcBorders>
            <w:shd w:val="clear" w:color="auto" w:fill="auto"/>
            <w:noWrap/>
            <w:vAlign w:val="bottom"/>
            <w:hideMark/>
          </w:tcPr>
          <w:p w14:paraId="3171AE7E"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Count</w:t>
            </w:r>
          </w:p>
        </w:tc>
        <w:tc>
          <w:tcPr>
            <w:tcW w:w="2878" w:type="dxa"/>
            <w:tcBorders>
              <w:top w:val="single" w:sz="4" w:space="0" w:color="auto"/>
              <w:left w:val="nil"/>
              <w:bottom w:val="single" w:sz="4" w:space="0" w:color="auto"/>
              <w:right w:val="nil"/>
            </w:tcBorders>
            <w:shd w:val="clear" w:color="auto" w:fill="auto"/>
            <w:noWrap/>
            <w:vAlign w:val="bottom"/>
            <w:hideMark/>
          </w:tcPr>
          <w:p w14:paraId="713FE94B"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Collection Year Range</w:t>
            </w:r>
          </w:p>
        </w:tc>
      </w:tr>
      <w:tr w:rsidR="002C12B8" w:rsidRPr="00FA5729" w14:paraId="5FAEFCAE" w14:textId="77777777" w:rsidTr="002C12B8">
        <w:trPr>
          <w:trHeight w:val="318"/>
        </w:trPr>
        <w:tc>
          <w:tcPr>
            <w:tcW w:w="5674" w:type="dxa"/>
            <w:tcBorders>
              <w:top w:val="single" w:sz="4" w:space="0" w:color="auto"/>
              <w:left w:val="nil"/>
              <w:bottom w:val="nil"/>
              <w:right w:val="nil"/>
            </w:tcBorders>
            <w:shd w:val="clear" w:color="auto" w:fill="auto"/>
            <w:noWrap/>
            <w:vAlign w:val="bottom"/>
            <w:hideMark/>
          </w:tcPr>
          <w:p w14:paraId="7B05405A"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American Museum of Natural History</w:t>
            </w:r>
          </w:p>
        </w:tc>
        <w:tc>
          <w:tcPr>
            <w:tcW w:w="913" w:type="dxa"/>
            <w:tcBorders>
              <w:top w:val="single" w:sz="4" w:space="0" w:color="auto"/>
              <w:left w:val="nil"/>
              <w:bottom w:val="nil"/>
              <w:right w:val="nil"/>
            </w:tcBorders>
            <w:shd w:val="clear" w:color="auto" w:fill="auto"/>
            <w:noWrap/>
            <w:vAlign w:val="bottom"/>
            <w:hideMark/>
          </w:tcPr>
          <w:p w14:paraId="1382B50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88</w:t>
            </w:r>
          </w:p>
        </w:tc>
        <w:tc>
          <w:tcPr>
            <w:tcW w:w="2878" w:type="dxa"/>
            <w:tcBorders>
              <w:top w:val="single" w:sz="4" w:space="0" w:color="auto"/>
              <w:left w:val="nil"/>
              <w:bottom w:val="nil"/>
              <w:right w:val="nil"/>
            </w:tcBorders>
            <w:shd w:val="clear" w:color="auto" w:fill="auto"/>
            <w:noWrap/>
            <w:vAlign w:val="bottom"/>
            <w:hideMark/>
          </w:tcPr>
          <w:p w14:paraId="1867C2F5"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1908-1985</w:t>
            </w:r>
          </w:p>
        </w:tc>
      </w:tr>
      <w:tr w:rsidR="002C12B8" w:rsidRPr="00FA5729" w14:paraId="4DDA104D" w14:textId="77777777" w:rsidTr="002C12B8">
        <w:trPr>
          <w:trHeight w:val="318"/>
        </w:trPr>
        <w:tc>
          <w:tcPr>
            <w:tcW w:w="5674" w:type="dxa"/>
            <w:tcBorders>
              <w:top w:val="nil"/>
              <w:left w:val="nil"/>
              <w:bottom w:val="nil"/>
              <w:right w:val="nil"/>
            </w:tcBorders>
            <w:shd w:val="clear" w:color="auto" w:fill="auto"/>
            <w:noWrap/>
            <w:vAlign w:val="bottom"/>
            <w:hideMark/>
          </w:tcPr>
          <w:p w14:paraId="57208A95"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Bishop Museum of Hawaii</w:t>
            </w:r>
          </w:p>
        </w:tc>
        <w:tc>
          <w:tcPr>
            <w:tcW w:w="913" w:type="dxa"/>
            <w:tcBorders>
              <w:top w:val="nil"/>
              <w:left w:val="nil"/>
              <w:bottom w:val="nil"/>
              <w:right w:val="nil"/>
            </w:tcBorders>
            <w:shd w:val="clear" w:color="auto" w:fill="auto"/>
            <w:noWrap/>
            <w:vAlign w:val="bottom"/>
            <w:hideMark/>
          </w:tcPr>
          <w:p w14:paraId="16715B23"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4</w:t>
            </w:r>
          </w:p>
        </w:tc>
        <w:tc>
          <w:tcPr>
            <w:tcW w:w="2878" w:type="dxa"/>
            <w:tcBorders>
              <w:top w:val="nil"/>
              <w:left w:val="nil"/>
              <w:bottom w:val="nil"/>
              <w:right w:val="nil"/>
            </w:tcBorders>
            <w:shd w:val="clear" w:color="auto" w:fill="auto"/>
            <w:noWrap/>
            <w:vAlign w:val="bottom"/>
            <w:hideMark/>
          </w:tcPr>
          <w:p w14:paraId="15C1FB8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1953-1953</w:t>
            </w:r>
          </w:p>
        </w:tc>
      </w:tr>
      <w:tr w:rsidR="002C12B8" w:rsidRPr="00FA5729" w14:paraId="3CC92E7B" w14:textId="77777777" w:rsidTr="002C12B8">
        <w:trPr>
          <w:trHeight w:val="318"/>
        </w:trPr>
        <w:tc>
          <w:tcPr>
            <w:tcW w:w="5674" w:type="dxa"/>
            <w:tcBorders>
              <w:top w:val="nil"/>
              <w:left w:val="nil"/>
              <w:bottom w:val="nil"/>
              <w:right w:val="nil"/>
            </w:tcBorders>
            <w:shd w:val="clear" w:color="auto" w:fill="auto"/>
            <w:noWrap/>
            <w:vAlign w:val="bottom"/>
            <w:hideMark/>
          </w:tcPr>
          <w:p w14:paraId="41B039A8"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Bohart Museum (UC Davis)</w:t>
            </w:r>
          </w:p>
        </w:tc>
        <w:tc>
          <w:tcPr>
            <w:tcW w:w="913" w:type="dxa"/>
            <w:tcBorders>
              <w:top w:val="nil"/>
              <w:left w:val="nil"/>
              <w:bottom w:val="nil"/>
              <w:right w:val="nil"/>
            </w:tcBorders>
            <w:shd w:val="clear" w:color="auto" w:fill="auto"/>
            <w:noWrap/>
            <w:vAlign w:val="bottom"/>
            <w:hideMark/>
          </w:tcPr>
          <w:p w14:paraId="20A0BA26"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199</w:t>
            </w:r>
          </w:p>
        </w:tc>
        <w:tc>
          <w:tcPr>
            <w:tcW w:w="2878" w:type="dxa"/>
            <w:tcBorders>
              <w:top w:val="nil"/>
              <w:left w:val="nil"/>
              <w:bottom w:val="nil"/>
              <w:right w:val="nil"/>
            </w:tcBorders>
            <w:shd w:val="clear" w:color="auto" w:fill="auto"/>
            <w:noWrap/>
            <w:vAlign w:val="bottom"/>
            <w:hideMark/>
          </w:tcPr>
          <w:p w14:paraId="51120EA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1918-1999</w:t>
            </w:r>
          </w:p>
        </w:tc>
      </w:tr>
      <w:tr w:rsidR="002C12B8" w:rsidRPr="00FA5729" w14:paraId="34284D79" w14:textId="77777777" w:rsidTr="002C12B8">
        <w:trPr>
          <w:trHeight w:val="318"/>
        </w:trPr>
        <w:tc>
          <w:tcPr>
            <w:tcW w:w="5674" w:type="dxa"/>
            <w:tcBorders>
              <w:top w:val="nil"/>
              <w:left w:val="nil"/>
              <w:bottom w:val="nil"/>
              <w:right w:val="nil"/>
            </w:tcBorders>
            <w:shd w:val="clear" w:color="auto" w:fill="auto"/>
            <w:noWrap/>
            <w:vAlign w:val="bottom"/>
            <w:hideMark/>
          </w:tcPr>
          <w:p w14:paraId="0D08EA4C"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California Academy of Sciences</w:t>
            </w:r>
          </w:p>
        </w:tc>
        <w:tc>
          <w:tcPr>
            <w:tcW w:w="913" w:type="dxa"/>
            <w:tcBorders>
              <w:top w:val="nil"/>
              <w:left w:val="nil"/>
              <w:bottom w:val="nil"/>
              <w:right w:val="nil"/>
            </w:tcBorders>
            <w:shd w:val="clear" w:color="auto" w:fill="auto"/>
            <w:noWrap/>
            <w:vAlign w:val="bottom"/>
            <w:hideMark/>
          </w:tcPr>
          <w:p w14:paraId="2A110F45"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256</w:t>
            </w:r>
          </w:p>
        </w:tc>
        <w:tc>
          <w:tcPr>
            <w:tcW w:w="2878" w:type="dxa"/>
            <w:tcBorders>
              <w:top w:val="nil"/>
              <w:left w:val="nil"/>
              <w:bottom w:val="nil"/>
              <w:right w:val="nil"/>
            </w:tcBorders>
            <w:shd w:val="clear" w:color="auto" w:fill="auto"/>
            <w:noWrap/>
            <w:vAlign w:val="bottom"/>
            <w:hideMark/>
          </w:tcPr>
          <w:p w14:paraId="6B83A39A"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1891-2001</w:t>
            </w:r>
          </w:p>
        </w:tc>
      </w:tr>
      <w:tr w:rsidR="002C12B8" w:rsidRPr="00FA5729" w14:paraId="4748A791" w14:textId="77777777" w:rsidTr="002C12B8">
        <w:trPr>
          <w:trHeight w:val="318"/>
        </w:trPr>
        <w:tc>
          <w:tcPr>
            <w:tcW w:w="5674" w:type="dxa"/>
            <w:tcBorders>
              <w:top w:val="nil"/>
              <w:left w:val="nil"/>
              <w:bottom w:val="nil"/>
              <w:right w:val="nil"/>
            </w:tcBorders>
            <w:shd w:val="clear" w:color="auto" w:fill="auto"/>
            <w:noWrap/>
            <w:vAlign w:val="bottom"/>
            <w:hideMark/>
          </w:tcPr>
          <w:p w14:paraId="0930DE9F" w14:textId="7B545999"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Miscellaneous</w:t>
            </w:r>
            <w:r w:rsidR="00475ACB">
              <w:rPr>
                <w:rFonts w:ascii="Cambria" w:eastAsia="Times New Roman" w:hAnsi="Cambria" w:cs="Times New Roman"/>
                <w:b/>
                <w:color w:val="000000"/>
              </w:rPr>
              <w:t xml:space="preserve"> contemporary specimens</w:t>
            </w:r>
          </w:p>
        </w:tc>
        <w:tc>
          <w:tcPr>
            <w:tcW w:w="913" w:type="dxa"/>
            <w:tcBorders>
              <w:top w:val="nil"/>
              <w:left w:val="nil"/>
              <w:bottom w:val="nil"/>
              <w:right w:val="nil"/>
            </w:tcBorders>
            <w:shd w:val="clear" w:color="auto" w:fill="auto"/>
            <w:noWrap/>
            <w:vAlign w:val="bottom"/>
            <w:hideMark/>
          </w:tcPr>
          <w:p w14:paraId="32D92E1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w:t>
            </w:r>
          </w:p>
        </w:tc>
        <w:tc>
          <w:tcPr>
            <w:tcW w:w="2878" w:type="dxa"/>
            <w:tcBorders>
              <w:top w:val="nil"/>
              <w:left w:val="nil"/>
              <w:bottom w:val="nil"/>
              <w:right w:val="nil"/>
            </w:tcBorders>
            <w:shd w:val="clear" w:color="auto" w:fill="auto"/>
            <w:noWrap/>
            <w:vAlign w:val="bottom"/>
            <w:hideMark/>
          </w:tcPr>
          <w:p w14:paraId="50C8ED69"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2016-2017</w:t>
            </w:r>
          </w:p>
        </w:tc>
      </w:tr>
      <w:tr w:rsidR="002C12B8" w:rsidRPr="00FA5729" w14:paraId="7E5F44E6" w14:textId="77777777" w:rsidTr="002C12B8">
        <w:trPr>
          <w:trHeight w:val="318"/>
        </w:trPr>
        <w:tc>
          <w:tcPr>
            <w:tcW w:w="5674" w:type="dxa"/>
            <w:tcBorders>
              <w:top w:val="nil"/>
              <w:left w:val="nil"/>
              <w:bottom w:val="nil"/>
              <w:right w:val="nil"/>
            </w:tcBorders>
            <w:shd w:val="clear" w:color="auto" w:fill="auto"/>
            <w:noWrap/>
            <w:vAlign w:val="bottom"/>
            <w:hideMark/>
          </w:tcPr>
          <w:p w14:paraId="49513806"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Cornell University Insect Collection</w:t>
            </w:r>
          </w:p>
        </w:tc>
        <w:tc>
          <w:tcPr>
            <w:tcW w:w="913" w:type="dxa"/>
            <w:tcBorders>
              <w:top w:val="nil"/>
              <w:left w:val="nil"/>
              <w:bottom w:val="nil"/>
              <w:right w:val="nil"/>
            </w:tcBorders>
            <w:shd w:val="clear" w:color="auto" w:fill="auto"/>
            <w:noWrap/>
            <w:vAlign w:val="bottom"/>
            <w:hideMark/>
          </w:tcPr>
          <w:p w14:paraId="4BDF098F"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154</w:t>
            </w:r>
          </w:p>
        </w:tc>
        <w:tc>
          <w:tcPr>
            <w:tcW w:w="2878" w:type="dxa"/>
            <w:tcBorders>
              <w:top w:val="nil"/>
              <w:left w:val="nil"/>
              <w:bottom w:val="nil"/>
              <w:right w:val="nil"/>
            </w:tcBorders>
            <w:shd w:val="clear" w:color="auto" w:fill="auto"/>
            <w:noWrap/>
            <w:vAlign w:val="bottom"/>
            <w:hideMark/>
          </w:tcPr>
          <w:p w14:paraId="467E8273"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1915-1996</w:t>
            </w:r>
          </w:p>
        </w:tc>
      </w:tr>
      <w:tr w:rsidR="002C12B8" w:rsidRPr="00FA5729" w14:paraId="725AFCD0" w14:textId="77777777" w:rsidTr="002C12B8">
        <w:trPr>
          <w:trHeight w:val="318"/>
        </w:trPr>
        <w:tc>
          <w:tcPr>
            <w:tcW w:w="5674" w:type="dxa"/>
            <w:tcBorders>
              <w:top w:val="nil"/>
              <w:left w:val="nil"/>
              <w:bottom w:val="nil"/>
              <w:right w:val="nil"/>
            </w:tcBorders>
            <w:shd w:val="clear" w:color="auto" w:fill="auto"/>
            <w:noWrap/>
            <w:vAlign w:val="bottom"/>
            <w:hideMark/>
          </w:tcPr>
          <w:p w14:paraId="27E32491" w14:textId="0165D97F" w:rsidR="002C12B8" w:rsidRPr="00FA5729" w:rsidRDefault="00753F97" w:rsidP="00EB5E96">
            <w:pPr>
              <w:rPr>
                <w:rFonts w:ascii="Cambria" w:eastAsia="Times New Roman" w:hAnsi="Cambria" w:cs="Times New Roman"/>
                <w:b/>
                <w:color w:val="000000"/>
              </w:rPr>
            </w:pPr>
            <w:r>
              <w:rPr>
                <w:rFonts w:ascii="Cambria" w:eastAsia="Times New Roman" w:hAnsi="Cambria" w:cs="Times New Roman"/>
                <w:b/>
                <w:color w:val="000000"/>
              </w:rPr>
              <w:t xml:space="preserve">Mexican </w:t>
            </w:r>
            <w:del w:id="539" w:author="Micah Freedman" w:date="2018-08-31T00:41:00Z">
              <w:r w:rsidDel="00EB5E96">
                <w:rPr>
                  <w:rFonts w:ascii="Cambria" w:eastAsia="Times New Roman" w:hAnsi="Cambria" w:cs="Times New Roman"/>
                  <w:b/>
                  <w:color w:val="000000"/>
                </w:rPr>
                <w:delText>o</w:delText>
              </w:r>
              <w:r w:rsidR="002C12B8" w:rsidRPr="00FA5729" w:rsidDel="00EB5E96">
                <w:rPr>
                  <w:rFonts w:ascii="Cambria" w:eastAsia="Times New Roman" w:hAnsi="Cambria" w:cs="Times New Roman"/>
                  <w:b/>
                  <w:color w:val="000000"/>
                </w:rPr>
                <w:delText>verwintering</w:delText>
              </w:r>
              <w:r w:rsidDel="00EB5E96">
                <w:rPr>
                  <w:rFonts w:ascii="Cambria" w:eastAsia="Times New Roman" w:hAnsi="Cambria" w:cs="Times New Roman"/>
                  <w:b/>
                  <w:color w:val="000000"/>
                </w:rPr>
                <w:delText xml:space="preserve"> </w:delText>
              </w:r>
            </w:del>
            <w:r>
              <w:rPr>
                <w:rFonts w:ascii="Cambria" w:eastAsia="Times New Roman" w:hAnsi="Cambria" w:cs="Times New Roman"/>
                <w:b/>
                <w:color w:val="000000"/>
              </w:rPr>
              <w:t>individuals</w:t>
            </w:r>
            <w:r w:rsidR="002C12B8" w:rsidRPr="00FA5729">
              <w:rPr>
                <w:rFonts w:ascii="Cambria" w:eastAsia="Times New Roman" w:hAnsi="Cambria" w:cs="Times New Roman"/>
                <w:b/>
                <w:color w:val="000000"/>
              </w:rPr>
              <w:t xml:space="preserve"> - David M.</w:t>
            </w:r>
          </w:p>
        </w:tc>
        <w:tc>
          <w:tcPr>
            <w:tcW w:w="913" w:type="dxa"/>
            <w:tcBorders>
              <w:top w:val="nil"/>
              <w:left w:val="nil"/>
              <w:bottom w:val="nil"/>
              <w:right w:val="nil"/>
            </w:tcBorders>
            <w:shd w:val="clear" w:color="auto" w:fill="auto"/>
            <w:noWrap/>
            <w:vAlign w:val="bottom"/>
            <w:hideMark/>
          </w:tcPr>
          <w:p w14:paraId="4FFE8FA3"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66</w:t>
            </w:r>
          </w:p>
        </w:tc>
        <w:tc>
          <w:tcPr>
            <w:tcW w:w="2878" w:type="dxa"/>
            <w:tcBorders>
              <w:top w:val="nil"/>
              <w:left w:val="nil"/>
              <w:bottom w:val="nil"/>
              <w:right w:val="nil"/>
            </w:tcBorders>
            <w:shd w:val="clear" w:color="auto" w:fill="auto"/>
            <w:noWrap/>
            <w:vAlign w:val="bottom"/>
            <w:hideMark/>
          </w:tcPr>
          <w:p w14:paraId="73D94C8F"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1978-2012</w:t>
            </w:r>
          </w:p>
        </w:tc>
      </w:tr>
      <w:tr w:rsidR="002C12B8" w:rsidRPr="00FA5729" w14:paraId="73DA43F2" w14:textId="77777777" w:rsidTr="002C12B8">
        <w:trPr>
          <w:trHeight w:val="318"/>
        </w:trPr>
        <w:tc>
          <w:tcPr>
            <w:tcW w:w="5674" w:type="dxa"/>
            <w:tcBorders>
              <w:top w:val="nil"/>
              <w:left w:val="nil"/>
              <w:bottom w:val="nil"/>
              <w:right w:val="nil"/>
            </w:tcBorders>
            <w:shd w:val="clear" w:color="auto" w:fill="auto"/>
            <w:noWrap/>
            <w:vAlign w:val="bottom"/>
            <w:hideMark/>
          </w:tcPr>
          <w:p w14:paraId="27A1A2F0"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Essig Museum (UC Berkeley)</w:t>
            </w:r>
          </w:p>
        </w:tc>
        <w:tc>
          <w:tcPr>
            <w:tcW w:w="913" w:type="dxa"/>
            <w:tcBorders>
              <w:top w:val="nil"/>
              <w:left w:val="nil"/>
              <w:bottom w:val="nil"/>
              <w:right w:val="nil"/>
            </w:tcBorders>
            <w:shd w:val="clear" w:color="auto" w:fill="auto"/>
            <w:noWrap/>
            <w:vAlign w:val="bottom"/>
            <w:hideMark/>
          </w:tcPr>
          <w:p w14:paraId="7EF48FE6"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116</w:t>
            </w:r>
          </w:p>
        </w:tc>
        <w:tc>
          <w:tcPr>
            <w:tcW w:w="2878" w:type="dxa"/>
            <w:tcBorders>
              <w:top w:val="nil"/>
              <w:left w:val="nil"/>
              <w:bottom w:val="nil"/>
              <w:right w:val="nil"/>
            </w:tcBorders>
            <w:shd w:val="clear" w:color="auto" w:fill="auto"/>
            <w:noWrap/>
            <w:vAlign w:val="bottom"/>
            <w:hideMark/>
          </w:tcPr>
          <w:p w14:paraId="07416C09"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1919-2002</w:t>
            </w:r>
          </w:p>
        </w:tc>
      </w:tr>
      <w:tr w:rsidR="002C12B8" w:rsidRPr="00FA5729" w14:paraId="1C8587CD" w14:textId="77777777" w:rsidTr="002C12B8">
        <w:trPr>
          <w:trHeight w:val="318"/>
        </w:trPr>
        <w:tc>
          <w:tcPr>
            <w:tcW w:w="5674" w:type="dxa"/>
            <w:tcBorders>
              <w:top w:val="nil"/>
              <w:left w:val="nil"/>
              <w:bottom w:val="nil"/>
              <w:right w:val="nil"/>
            </w:tcBorders>
            <w:shd w:val="clear" w:color="auto" w:fill="auto"/>
            <w:noWrap/>
            <w:vAlign w:val="bottom"/>
            <w:hideMark/>
          </w:tcPr>
          <w:p w14:paraId="176DA157"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Harvard Museum of Comparative Zoology</w:t>
            </w:r>
          </w:p>
        </w:tc>
        <w:tc>
          <w:tcPr>
            <w:tcW w:w="913" w:type="dxa"/>
            <w:tcBorders>
              <w:top w:val="nil"/>
              <w:left w:val="nil"/>
              <w:bottom w:val="nil"/>
              <w:right w:val="nil"/>
            </w:tcBorders>
            <w:shd w:val="clear" w:color="auto" w:fill="auto"/>
            <w:noWrap/>
            <w:vAlign w:val="bottom"/>
            <w:hideMark/>
          </w:tcPr>
          <w:p w14:paraId="63D334FC"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73</w:t>
            </w:r>
          </w:p>
        </w:tc>
        <w:tc>
          <w:tcPr>
            <w:tcW w:w="2878" w:type="dxa"/>
            <w:tcBorders>
              <w:top w:val="nil"/>
              <w:left w:val="nil"/>
              <w:bottom w:val="nil"/>
              <w:right w:val="nil"/>
            </w:tcBorders>
            <w:shd w:val="clear" w:color="auto" w:fill="auto"/>
            <w:noWrap/>
            <w:vAlign w:val="bottom"/>
            <w:hideMark/>
          </w:tcPr>
          <w:p w14:paraId="38A4921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1878-1984</w:t>
            </w:r>
          </w:p>
        </w:tc>
      </w:tr>
      <w:tr w:rsidR="002C12B8" w:rsidRPr="00FA5729" w14:paraId="420AB9CB" w14:textId="77777777" w:rsidTr="002C12B8">
        <w:trPr>
          <w:trHeight w:val="318"/>
        </w:trPr>
        <w:tc>
          <w:tcPr>
            <w:tcW w:w="5674" w:type="dxa"/>
            <w:tcBorders>
              <w:top w:val="nil"/>
              <w:left w:val="nil"/>
              <w:bottom w:val="nil"/>
              <w:right w:val="nil"/>
            </w:tcBorders>
            <w:shd w:val="clear" w:color="auto" w:fill="auto"/>
            <w:noWrap/>
            <w:vAlign w:val="bottom"/>
            <w:hideMark/>
          </w:tcPr>
          <w:p w14:paraId="49B77839"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Los Angeles County Museum of Natural History</w:t>
            </w:r>
          </w:p>
        </w:tc>
        <w:tc>
          <w:tcPr>
            <w:tcW w:w="913" w:type="dxa"/>
            <w:tcBorders>
              <w:top w:val="nil"/>
              <w:left w:val="nil"/>
              <w:bottom w:val="nil"/>
              <w:right w:val="nil"/>
            </w:tcBorders>
            <w:shd w:val="clear" w:color="auto" w:fill="auto"/>
            <w:noWrap/>
            <w:vAlign w:val="bottom"/>
            <w:hideMark/>
          </w:tcPr>
          <w:p w14:paraId="1E8BF7C1"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190</w:t>
            </w:r>
          </w:p>
        </w:tc>
        <w:tc>
          <w:tcPr>
            <w:tcW w:w="2878" w:type="dxa"/>
            <w:tcBorders>
              <w:top w:val="nil"/>
              <w:left w:val="nil"/>
              <w:bottom w:val="nil"/>
              <w:right w:val="nil"/>
            </w:tcBorders>
            <w:shd w:val="clear" w:color="auto" w:fill="auto"/>
            <w:noWrap/>
            <w:vAlign w:val="bottom"/>
            <w:hideMark/>
          </w:tcPr>
          <w:p w14:paraId="7AAC60CE"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1902-1996</w:t>
            </w:r>
          </w:p>
        </w:tc>
      </w:tr>
      <w:tr w:rsidR="002C12B8" w:rsidRPr="00FA5729" w14:paraId="6788B83C" w14:textId="77777777" w:rsidTr="002C12B8">
        <w:trPr>
          <w:trHeight w:val="318"/>
        </w:trPr>
        <w:tc>
          <w:tcPr>
            <w:tcW w:w="5674" w:type="dxa"/>
            <w:tcBorders>
              <w:top w:val="nil"/>
              <w:left w:val="nil"/>
              <w:bottom w:val="nil"/>
              <w:right w:val="nil"/>
            </w:tcBorders>
            <w:shd w:val="clear" w:color="auto" w:fill="auto"/>
            <w:noWrap/>
            <w:vAlign w:val="bottom"/>
            <w:hideMark/>
          </w:tcPr>
          <w:p w14:paraId="30867D6F"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 xml:space="preserve">Yang </w:t>
            </w:r>
            <w:r w:rsidRPr="00FA5729">
              <w:rPr>
                <w:rFonts w:ascii="Cambria" w:eastAsia="Times New Roman" w:hAnsi="Cambria" w:cs="Times New Roman"/>
                <w:b/>
                <w:i/>
                <w:color w:val="000000"/>
              </w:rPr>
              <w:t>et al.</w:t>
            </w:r>
            <w:r w:rsidRPr="00FA5729">
              <w:rPr>
                <w:rFonts w:ascii="Cambria" w:eastAsia="Times New Roman" w:hAnsi="Cambria" w:cs="Times New Roman"/>
                <w:b/>
                <w:color w:val="000000"/>
              </w:rPr>
              <w:t xml:space="preserve"> (2016), </w:t>
            </w:r>
            <w:r w:rsidRPr="00FA5729">
              <w:rPr>
                <w:rFonts w:ascii="Cambria" w:eastAsia="Times New Roman" w:hAnsi="Cambria" w:cs="Times New Roman"/>
                <w:b/>
                <w:i/>
                <w:color w:val="000000"/>
              </w:rPr>
              <w:t>Ecography</w:t>
            </w:r>
          </w:p>
        </w:tc>
        <w:tc>
          <w:tcPr>
            <w:tcW w:w="913" w:type="dxa"/>
            <w:tcBorders>
              <w:top w:val="nil"/>
              <w:left w:val="nil"/>
              <w:bottom w:val="nil"/>
              <w:right w:val="nil"/>
            </w:tcBorders>
            <w:shd w:val="clear" w:color="auto" w:fill="auto"/>
            <w:noWrap/>
            <w:vAlign w:val="bottom"/>
            <w:hideMark/>
          </w:tcPr>
          <w:p w14:paraId="3286D94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182</w:t>
            </w:r>
          </w:p>
        </w:tc>
        <w:tc>
          <w:tcPr>
            <w:tcW w:w="2878" w:type="dxa"/>
            <w:tcBorders>
              <w:top w:val="nil"/>
              <w:left w:val="nil"/>
              <w:bottom w:val="nil"/>
              <w:right w:val="nil"/>
            </w:tcBorders>
            <w:shd w:val="clear" w:color="auto" w:fill="auto"/>
            <w:noWrap/>
            <w:vAlign w:val="bottom"/>
            <w:hideMark/>
          </w:tcPr>
          <w:p w14:paraId="7A49427D"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2011-2012</w:t>
            </w:r>
          </w:p>
        </w:tc>
      </w:tr>
      <w:tr w:rsidR="002C12B8" w:rsidRPr="00FA5729" w14:paraId="50B8E832" w14:textId="77777777" w:rsidTr="002C12B8">
        <w:trPr>
          <w:trHeight w:val="318"/>
        </w:trPr>
        <w:tc>
          <w:tcPr>
            <w:tcW w:w="5674" w:type="dxa"/>
            <w:tcBorders>
              <w:top w:val="nil"/>
              <w:left w:val="nil"/>
              <w:bottom w:val="nil"/>
              <w:right w:val="nil"/>
            </w:tcBorders>
            <w:shd w:val="clear" w:color="auto" w:fill="auto"/>
            <w:noWrap/>
            <w:vAlign w:val="bottom"/>
            <w:hideMark/>
          </w:tcPr>
          <w:p w14:paraId="0310B556"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 xml:space="preserve">Li </w:t>
            </w:r>
            <w:r w:rsidRPr="00FA5729">
              <w:rPr>
                <w:rFonts w:ascii="Cambria" w:eastAsia="Times New Roman" w:hAnsi="Cambria" w:cs="Times New Roman"/>
                <w:b/>
                <w:i/>
                <w:color w:val="000000"/>
              </w:rPr>
              <w:t>et al.</w:t>
            </w:r>
            <w:r w:rsidRPr="00FA5729">
              <w:rPr>
                <w:rFonts w:ascii="Cambria" w:eastAsia="Times New Roman" w:hAnsi="Cambria" w:cs="Times New Roman"/>
                <w:b/>
                <w:color w:val="000000"/>
              </w:rPr>
              <w:t xml:space="preserve"> (2016), </w:t>
            </w:r>
            <w:r w:rsidRPr="00FA5729">
              <w:rPr>
                <w:rFonts w:ascii="Cambria" w:eastAsia="Times New Roman" w:hAnsi="Cambria" w:cs="Times New Roman"/>
                <w:b/>
                <w:i/>
                <w:color w:val="000000"/>
              </w:rPr>
              <w:t>Animal Migration</w:t>
            </w:r>
          </w:p>
        </w:tc>
        <w:tc>
          <w:tcPr>
            <w:tcW w:w="913" w:type="dxa"/>
            <w:tcBorders>
              <w:top w:val="nil"/>
              <w:left w:val="nil"/>
              <w:bottom w:val="nil"/>
              <w:right w:val="nil"/>
            </w:tcBorders>
            <w:shd w:val="clear" w:color="auto" w:fill="auto"/>
            <w:noWrap/>
            <w:vAlign w:val="bottom"/>
            <w:hideMark/>
          </w:tcPr>
          <w:p w14:paraId="3309480F"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57</w:t>
            </w:r>
          </w:p>
        </w:tc>
        <w:tc>
          <w:tcPr>
            <w:tcW w:w="2878" w:type="dxa"/>
            <w:tcBorders>
              <w:top w:val="nil"/>
              <w:left w:val="nil"/>
              <w:bottom w:val="nil"/>
              <w:right w:val="nil"/>
            </w:tcBorders>
            <w:shd w:val="clear" w:color="auto" w:fill="auto"/>
            <w:noWrap/>
            <w:vAlign w:val="bottom"/>
            <w:hideMark/>
          </w:tcPr>
          <w:p w14:paraId="061E3A8D"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2007-2007</w:t>
            </w:r>
          </w:p>
        </w:tc>
      </w:tr>
      <w:tr w:rsidR="002C12B8" w:rsidRPr="00FA5729" w14:paraId="688B7F36" w14:textId="77777777" w:rsidTr="002C12B8">
        <w:trPr>
          <w:trHeight w:val="318"/>
        </w:trPr>
        <w:tc>
          <w:tcPr>
            <w:tcW w:w="5674" w:type="dxa"/>
            <w:tcBorders>
              <w:top w:val="nil"/>
              <w:left w:val="nil"/>
              <w:bottom w:val="nil"/>
              <w:right w:val="nil"/>
            </w:tcBorders>
            <w:shd w:val="clear" w:color="auto" w:fill="auto"/>
            <w:noWrap/>
            <w:vAlign w:val="bottom"/>
            <w:hideMark/>
          </w:tcPr>
          <w:p w14:paraId="60B0B01C"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McGuire Center (University of Florida)</w:t>
            </w:r>
          </w:p>
        </w:tc>
        <w:tc>
          <w:tcPr>
            <w:tcW w:w="913" w:type="dxa"/>
            <w:tcBorders>
              <w:top w:val="nil"/>
              <w:left w:val="nil"/>
              <w:bottom w:val="nil"/>
              <w:right w:val="nil"/>
            </w:tcBorders>
            <w:shd w:val="clear" w:color="auto" w:fill="auto"/>
            <w:noWrap/>
            <w:vAlign w:val="bottom"/>
            <w:hideMark/>
          </w:tcPr>
          <w:p w14:paraId="75611C3A"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83</w:t>
            </w:r>
          </w:p>
        </w:tc>
        <w:tc>
          <w:tcPr>
            <w:tcW w:w="2878" w:type="dxa"/>
            <w:tcBorders>
              <w:top w:val="nil"/>
              <w:left w:val="nil"/>
              <w:bottom w:val="nil"/>
              <w:right w:val="nil"/>
            </w:tcBorders>
            <w:shd w:val="clear" w:color="auto" w:fill="auto"/>
            <w:noWrap/>
            <w:vAlign w:val="bottom"/>
            <w:hideMark/>
          </w:tcPr>
          <w:p w14:paraId="2984D927"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1928-2012</w:t>
            </w:r>
          </w:p>
        </w:tc>
      </w:tr>
      <w:tr w:rsidR="002C12B8" w:rsidRPr="00FA5729" w14:paraId="7D77D6F4" w14:textId="77777777" w:rsidTr="002C12B8">
        <w:trPr>
          <w:trHeight w:val="318"/>
        </w:trPr>
        <w:tc>
          <w:tcPr>
            <w:tcW w:w="5674" w:type="dxa"/>
            <w:tcBorders>
              <w:top w:val="nil"/>
              <w:left w:val="nil"/>
              <w:bottom w:val="nil"/>
              <w:right w:val="nil"/>
            </w:tcBorders>
            <w:shd w:val="clear" w:color="auto" w:fill="auto"/>
            <w:noWrap/>
            <w:vAlign w:val="bottom"/>
            <w:hideMark/>
          </w:tcPr>
          <w:p w14:paraId="4A9C36D9"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Personal Collection: Myron Zalucki</w:t>
            </w:r>
          </w:p>
        </w:tc>
        <w:tc>
          <w:tcPr>
            <w:tcW w:w="913" w:type="dxa"/>
            <w:tcBorders>
              <w:top w:val="nil"/>
              <w:left w:val="nil"/>
              <w:bottom w:val="nil"/>
              <w:right w:val="nil"/>
            </w:tcBorders>
            <w:shd w:val="clear" w:color="auto" w:fill="auto"/>
            <w:noWrap/>
            <w:vAlign w:val="bottom"/>
            <w:hideMark/>
          </w:tcPr>
          <w:p w14:paraId="65F102D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11</w:t>
            </w:r>
          </w:p>
        </w:tc>
        <w:tc>
          <w:tcPr>
            <w:tcW w:w="2878" w:type="dxa"/>
            <w:tcBorders>
              <w:top w:val="nil"/>
              <w:left w:val="nil"/>
              <w:bottom w:val="nil"/>
              <w:right w:val="nil"/>
            </w:tcBorders>
            <w:shd w:val="clear" w:color="auto" w:fill="auto"/>
            <w:noWrap/>
            <w:vAlign w:val="bottom"/>
            <w:hideMark/>
          </w:tcPr>
          <w:p w14:paraId="6A05D98D" w14:textId="448B6672" w:rsidR="002C12B8" w:rsidRPr="00FA5729" w:rsidRDefault="00A96C28" w:rsidP="00A96C28">
            <w:pPr>
              <w:jc w:val="center"/>
              <w:rPr>
                <w:rFonts w:ascii="Cambria" w:eastAsia="Times New Roman" w:hAnsi="Cambria" w:cs="Times New Roman"/>
                <w:color w:val="000000"/>
              </w:rPr>
            </w:pPr>
            <w:r>
              <w:rPr>
                <w:rFonts w:ascii="Cambria" w:eastAsia="Times New Roman" w:hAnsi="Cambria" w:cs="Times New Roman"/>
                <w:color w:val="000000"/>
              </w:rPr>
              <w:t>2009</w:t>
            </w:r>
          </w:p>
        </w:tc>
      </w:tr>
      <w:tr w:rsidR="002C12B8" w:rsidRPr="00FA5729" w14:paraId="0C38B570" w14:textId="77777777" w:rsidTr="002C12B8">
        <w:trPr>
          <w:trHeight w:val="318"/>
        </w:trPr>
        <w:tc>
          <w:tcPr>
            <w:tcW w:w="5674" w:type="dxa"/>
            <w:tcBorders>
              <w:top w:val="nil"/>
              <w:left w:val="nil"/>
              <w:bottom w:val="nil"/>
              <w:right w:val="nil"/>
            </w:tcBorders>
            <w:shd w:val="clear" w:color="auto" w:fill="auto"/>
            <w:noWrap/>
            <w:vAlign w:val="bottom"/>
            <w:hideMark/>
          </w:tcPr>
          <w:p w14:paraId="797E3B95"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Peabody Museum (Yale University)</w:t>
            </w:r>
          </w:p>
        </w:tc>
        <w:tc>
          <w:tcPr>
            <w:tcW w:w="913" w:type="dxa"/>
            <w:tcBorders>
              <w:top w:val="nil"/>
              <w:left w:val="nil"/>
              <w:bottom w:val="nil"/>
              <w:right w:val="nil"/>
            </w:tcBorders>
            <w:shd w:val="clear" w:color="auto" w:fill="auto"/>
            <w:noWrap/>
            <w:vAlign w:val="bottom"/>
            <w:hideMark/>
          </w:tcPr>
          <w:p w14:paraId="7AC0C786"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w:t>
            </w:r>
          </w:p>
        </w:tc>
        <w:tc>
          <w:tcPr>
            <w:tcW w:w="2878" w:type="dxa"/>
            <w:tcBorders>
              <w:top w:val="nil"/>
              <w:left w:val="nil"/>
              <w:bottom w:val="nil"/>
              <w:right w:val="nil"/>
            </w:tcBorders>
            <w:shd w:val="clear" w:color="auto" w:fill="auto"/>
            <w:noWrap/>
            <w:vAlign w:val="bottom"/>
            <w:hideMark/>
          </w:tcPr>
          <w:p w14:paraId="50B35E62"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1949-1978</w:t>
            </w:r>
          </w:p>
        </w:tc>
      </w:tr>
      <w:tr w:rsidR="002C12B8" w:rsidRPr="00FA5729" w14:paraId="3A182E58" w14:textId="77777777" w:rsidTr="002C12B8">
        <w:trPr>
          <w:trHeight w:val="318"/>
        </w:trPr>
        <w:tc>
          <w:tcPr>
            <w:tcW w:w="5674" w:type="dxa"/>
            <w:tcBorders>
              <w:top w:val="nil"/>
              <w:left w:val="nil"/>
              <w:right w:val="nil"/>
            </w:tcBorders>
            <w:shd w:val="clear" w:color="auto" w:fill="auto"/>
            <w:noWrap/>
            <w:vAlign w:val="bottom"/>
            <w:hideMark/>
          </w:tcPr>
          <w:p w14:paraId="76954960"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UC Riverside Insect Collection</w:t>
            </w:r>
          </w:p>
        </w:tc>
        <w:tc>
          <w:tcPr>
            <w:tcW w:w="913" w:type="dxa"/>
            <w:tcBorders>
              <w:top w:val="nil"/>
              <w:left w:val="nil"/>
              <w:right w:val="nil"/>
            </w:tcBorders>
            <w:shd w:val="clear" w:color="auto" w:fill="auto"/>
            <w:noWrap/>
            <w:vAlign w:val="bottom"/>
            <w:hideMark/>
          </w:tcPr>
          <w:p w14:paraId="582CD0D9"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74</w:t>
            </w:r>
          </w:p>
        </w:tc>
        <w:tc>
          <w:tcPr>
            <w:tcW w:w="2878" w:type="dxa"/>
            <w:tcBorders>
              <w:top w:val="nil"/>
              <w:left w:val="nil"/>
              <w:right w:val="nil"/>
            </w:tcBorders>
            <w:shd w:val="clear" w:color="auto" w:fill="auto"/>
            <w:noWrap/>
            <w:vAlign w:val="bottom"/>
            <w:hideMark/>
          </w:tcPr>
          <w:p w14:paraId="4A55011A"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1917-2004</w:t>
            </w:r>
          </w:p>
        </w:tc>
      </w:tr>
      <w:tr w:rsidR="002C12B8" w:rsidRPr="00FA5729" w14:paraId="046F853A" w14:textId="77777777" w:rsidTr="002C12B8">
        <w:trPr>
          <w:trHeight w:val="318"/>
        </w:trPr>
        <w:tc>
          <w:tcPr>
            <w:tcW w:w="5674" w:type="dxa"/>
            <w:tcBorders>
              <w:top w:val="nil"/>
              <w:left w:val="nil"/>
              <w:bottom w:val="single" w:sz="4" w:space="0" w:color="auto"/>
              <w:right w:val="nil"/>
            </w:tcBorders>
            <w:shd w:val="clear" w:color="auto" w:fill="auto"/>
            <w:noWrap/>
            <w:vAlign w:val="bottom"/>
            <w:hideMark/>
          </w:tcPr>
          <w:p w14:paraId="4CB6AF06"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Smithsonian</w:t>
            </w:r>
          </w:p>
        </w:tc>
        <w:tc>
          <w:tcPr>
            <w:tcW w:w="913" w:type="dxa"/>
            <w:tcBorders>
              <w:top w:val="nil"/>
              <w:left w:val="nil"/>
              <w:bottom w:val="single" w:sz="4" w:space="0" w:color="auto"/>
              <w:right w:val="nil"/>
            </w:tcBorders>
            <w:shd w:val="clear" w:color="auto" w:fill="auto"/>
            <w:noWrap/>
            <w:vAlign w:val="bottom"/>
            <w:hideMark/>
          </w:tcPr>
          <w:p w14:paraId="176556D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109</w:t>
            </w:r>
          </w:p>
        </w:tc>
        <w:tc>
          <w:tcPr>
            <w:tcW w:w="2878" w:type="dxa"/>
            <w:tcBorders>
              <w:top w:val="nil"/>
              <w:left w:val="nil"/>
              <w:bottom w:val="single" w:sz="4" w:space="0" w:color="auto"/>
              <w:right w:val="nil"/>
            </w:tcBorders>
            <w:shd w:val="clear" w:color="auto" w:fill="auto"/>
            <w:noWrap/>
            <w:vAlign w:val="bottom"/>
            <w:hideMark/>
          </w:tcPr>
          <w:p w14:paraId="25C151E5"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1885-1989</w:t>
            </w:r>
          </w:p>
        </w:tc>
      </w:tr>
      <w:tr w:rsidR="002C12B8" w:rsidRPr="00FA5729" w14:paraId="6AE77B9C" w14:textId="77777777" w:rsidTr="002C12B8">
        <w:trPr>
          <w:trHeight w:val="318"/>
        </w:trPr>
        <w:tc>
          <w:tcPr>
            <w:tcW w:w="5674" w:type="dxa"/>
            <w:tcBorders>
              <w:top w:val="single" w:sz="4" w:space="0" w:color="auto"/>
              <w:left w:val="nil"/>
              <w:bottom w:val="single" w:sz="4" w:space="0" w:color="auto"/>
              <w:right w:val="nil"/>
            </w:tcBorders>
            <w:shd w:val="clear" w:color="auto" w:fill="auto"/>
            <w:noWrap/>
            <w:vAlign w:val="bottom"/>
          </w:tcPr>
          <w:p w14:paraId="4556BD0A" w14:textId="3F70BF49"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Cumulative total</w:t>
            </w:r>
          </w:p>
        </w:tc>
        <w:tc>
          <w:tcPr>
            <w:tcW w:w="913" w:type="dxa"/>
            <w:tcBorders>
              <w:top w:val="single" w:sz="4" w:space="0" w:color="auto"/>
              <w:left w:val="nil"/>
              <w:bottom w:val="single" w:sz="4" w:space="0" w:color="auto"/>
              <w:right w:val="nil"/>
            </w:tcBorders>
            <w:shd w:val="clear" w:color="auto" w:fill="auto"/>
            <w:noWrap/>
            <w:vAlign w:val="bottom"/>
          </w:tcPr>
          <w:p w14:paraId="2B9F009A"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1804</w:t>
            </w:r>
          </w:p>
        </w:tc>
        <w:tc>
          <w:tcPr>
            <w:tcW w:w="2878" w:type="dxa"/>
            <w:tcBorders>
              <w:top w:val="single" w:sz="4" w:space="0" w:color="auto"/>
              <w:left w:val="nil"/>
              <w:bottom w:val="single" w:sz="4" w:space="0" w:color="auto"/>
              <w:right w:val="nil"/>
            </w:tcBorders>
            <w:shd w:val="clear" w:color="auto" w:fill="auto"/>
            <w:noWrap/>
            <w:vAlign w:val="bottom"/>
          </w:tcPr>
          <w:p w14:paraId="0DE6D0DE"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1878-2017</w:t>
            </w:r>
          </w:p>
        </w:tc>
      </w:tr>
    </w:tbl>
    <w:p w14:paraId="32A4EFB4" w14:textId="63673CA4" w:rsidR="004601D0" w:rsidRPr="00FA5729" w:rsidRDefault="009E3E0F">
      <w:pPr>
        <w:rPr>
          <w:rFonts w:ascii="Cambria" w:hAnsi="Cambria"/>
          <w:b/>
        </w:rPr>
      </w:pPr>
      <w:r w:rsidRPr="00FA5729">
        <w:rPr>
          <w:rFonts w:ascii="Cambria" w:hAnsi="Cambria"/>
          <w:noProof/>
        </w:rPr>
        <mc:AlternateContent>
          <mc:Choice Requires="wps">
            <w:drawing>
              <wp:anchor distT="0" distB="0" distL="114300" distR="114300" simplePos="0" relativeHeight="251662336" behindDoc="0" locked="0" layoutInCell="1" allowOverlap="1" wp14:anchorId="2AD7D60B" wp14:editId="6CE3F3D9">
                <wp:simplePos x="0" y="0"/>
                <wp:positionH relativeFrom="column">
                  <wp:posOffset>-9525</wp:posOffset>
                </wp:positionH>
                <wp:positionV relativeFrom="paragraph">
                  <wp:posOffset>255270</wp:posOffset>
                </wp:positionV>
                <wp:extent cx="6172200" cy="186182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72200" cy="1861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5EE734" w14:textId="645D7788" w:rsidR="0045662E" w:rsidRDefault="0045662E" w:rsidP="009E3E0F">
                            <w:pPr>
                              <w:spacing w:line="480" w:lineRule="auto"/>
                            </w:pPr>
                            <w:r w:rsidRPr="008C77B2">
                              <w:rPr>
                                <w:b/>
                              </w:rPr>
                              <w:t>Table 1</w:t>
                            </w:r>
                            <w:r>
                              <w:rPr>
                                <w:b/>
                              </w:rPr>
                              <w:t xml:space="preserve"> – </w:t>
                            </w:r>
                            <w:r>
                              <w:t xml:space="preserve">Summary of collections used in the current study. Butterflies from Yang </w:t>
                            </w:r>
                            <w:r w:rsidRPr="00A7635F">
                              <w:rPr>
                                <w:i/>
                              </w:rPr>
                              <w:t>et al.</w:t>
                            </w:r>
                            <w:r>
                              <w:t xml:space="preserve"> (2016) and Li </w:t>
                            </w:r>
                            <w:r w:rsidRPr="00A7635F">
                              <w:rPr>
                                <w:i/>
                              </w:rPr>
                              <w:t>et al.</w:t>
                            </w:r>
                            <w:r>
                              <w:t xml:space="preserve"> (2016) were the same images used in those studies, but re-measured according to our measurement protocols. Totals do not include butterflies from Florida collected at locations below 28 degrees of latitude (n = 56), as these are likely year-round breeding individuals.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7pt;margin-top:20.1pt;width:486pt;height:14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" filled="f" stroked="f">
                <v:textbox>
                  <w:txbxContent>
                    <w:p w14:paraId="5B5EE734" w14:textId="645D7788" w:rsidR="0045662E" w:rsidRDefault="0045662E" w:rsidP="009E3E0F">
                      <w:pPr>
                        <w:spacing w:line="480" w:lineRule="auto"/>
                      </w:pPr>
                      <w:r w:rsidRPr="008C77B2">
                        <w:rPr>
                          <w:b/>
                        </w:rPr>
                        <w:t>Table 1</w:t>
                      </w:r>
                      <w:r>
                        <w:rPr>
                          <w:b/>
                        </w:rPr>
                        <w:t xml:space="preserve"> – </w:t>
                      </w:r>
                      <w:r>
                        <w:t xml:space="preserve">Summary of collections used in the current study. Butterflies from Yang </w:t>
                      </w:r>
                      <w:r w:rsidRPr="00A7635F">
                        <w:rPr>
                          <w:i/>
                        </w:rPr>
                        <w:t>et al.</w:t>
                      </w:r>
                      <w:r>
                        <w:t xml:space="preserve"> (2016) and Li </w:t>
                      </w:r>
                      <w:r w:rsidRPr="00A7635F">
                        <w:rPr>
                          <w:i/>
                        </w:rPr>
                        <w:t>et al.</w:t>
                      </w:r>
                      <w:r>
                        <w:t xml:space="preserve"> (2016) were the same images used in those studies, but re-measured according to our measurement protocols. Totals do not include butterflies from Florida collected at locations below 28 degrees of latitude (n = 56), as these are likely year-round breeding individuals.</w:t>
                      </w:r>
                    </w:p>
                  </w:txbxContent>
                </v:textbox>
                <w10:wrap type="square"/>
              </v:shape>
            </w:pict>
          </mc:Fallback>
        </mc:AlternateContent>
      </w:r>
      <w:r w:rsidR="004601D0" w:rsidRPr="00FA5729">
        <w:rPr>
          <w:rFonts w:ascii="Cambria" w:hAnsi="Cambria"/>
          <w:b/>
        </w:rPr>
        <w:br w:type="page"/>
      </w:r>
    </w:p>
    <w:tbl>
      <w:tblPr>
        <w:tblW w:w="8998" w:type="dxa"/>
        <w:jc w:val="center"/>
        <w:tblLook w:val="04A0" w:firstRow="1" w:lastRow="0" w:firstColumn="1" w:lastColumn="0" w:noHBand="0" w:noVBand="1"/>
      </w:tblPr>
      <w:tblGrid>
        <w:gridCol w:w="4192"/>
        <w:gridCol w:w="1615"/>
        <w:gridCol w:w="1255"/>
        <w:gridCol w:w="1936"/>
      </w:tblGrid>
      <w:tr w:rsidR="0038370A" w:rsidRPr="00FA5729" w14:paraId="58B15861" w14:textId="77777777" w:rsidTr="00B44D8B">
        <w:trPr>
          <w:trHeight w:val="720"/>
          <w:jc w:val="center"/>
        </w:trPr>
        <w:tc>
          <w:tcPr>
            <w:tcW w:w="8998" w:type="dxa"/>
            <w:gridSpan w:val="4"/>
            <w:tcBorders>
              <w:top w:val="single" w:sz="4" w:space="0" w:color="auto"/>
              <w:left w:val="nil"/>
              <w:bottom w:val="single" w:sz="4" w:space="0" w:color="auto"/>
              <w:right w:val="nil"/>
            </w:tcBorders>
            <w:shd w:val="clear" w:color="auto" w:fill="auto"/>
            <w:noWrap/>
            <w:vAlign w:val="center"/>
          </w:tcPr>
          <w:p w14:paraId="1ECDD000" w14:textId="45FAE9FF" w:rsidR="0038370A" w:rsidRPr="003105ED" w:rsidRDefault="0038370A" w:rsidP="00FA5729">
            <w:pPr>
              <w:jc w:val="center"/>
              <w:rPr>
                <w:rFonts w:ascii="Cambria" w:eastAsia="Times New Roman" w:hAnsi="Cambria" w:cs="Times New Roman"/>
                <w:b/>
                <w:bCs/>
                <w:i/>
                <w:color w:val="000000"/>
              </w:rPr>
            </w:pPr>
            <w:r w:rsidRPr="003105ED">
              <w:rPr>
                <w:rFonts w:ascii="Cambria" w:eastAsia="Times New Roman" w:hAnsi="Cambria" w:cs="Times New Roman"/>
                <w:b/>
                <w:bCs/>
                <w:i/>
                <w:color w:val="000000"/>
              </w:rPr>
              <w:t>(a). Response variable: Forewing area</w:t>
            </w:r>
          </w:p>
        </w:tc>
      </w:tr>
      <w:tr w:rsidR="00965D2F" w:rsidRPr="00FA5729" w14:paraId="05CFCDED" w14:textId="77777777" w:rsidTr="00B44D8B">
        <w:trPr>
          <w:trHeight w:val="432"/>
          <w:jc w:val="center"/>
        </w:trPr>
        <w:tc>
          <w:tcPr>
            <w:tcW w:w="4192" w:type="dxa"/>
            <w:tcBorders>
              <w:top w:val="single" w:sz="4" w:space="0" w:color="auto"/>
              <w:left w:val="nil"/>
              <w:bottom w:val="single" w:sz="4" w:space="0" w:color="auto"/>
              <w:right w:val="nil"/>
            </w:tcBorders>
            <w:shd w:val="clear" w:color="auto" w:fill="auto"/>
            <w:noWrap/>
            <w:vAlign w:val="center"/>
            <w:hideMark/>
          </w:tcPr>
          <w:p w14:paraId="1ED75A31" w14:textId="77777777" w:rsidR="00965D2F" w:rsidRPr="003105ED" w:rsidRDefault="00965D2F" w:rsidP="00FA5729">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45835EB9" w14:textId="15B63627" w:rsidR="00965D2F" w:rsidRPr="003105ED" w:rsidRDefault="0038370A" w:rsidP="00FA5729">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3253C595" w14:textId="3DB7F0E3" w:rsidR="00965D2F" w:rsidRPr="00C14057" w:rsidRDefault="00C14057" w:rsidP="00FA5729">
            <w:pPr>
              <w:jc w:val="center"/>
              <w:rPr>
                <w:rFonts w:ascii="Cambria" w:hAnsi="Cambria" w:cs="Lucida Grande"/>
                <w:b/>
                <w:color w:val="000000"/>
                <w:rPrChange w:id="540" w:author="Micah Freedman" w:date="2018-08-28T10:25:00Z">
                  <w:rPr>
                    <w:rFonts w:ascii="Cambria" w:eastAsia="Times New Roman" w:hAnsi="Cambria" w:cs="Times New Roman"/>
                    <w:b/>
                    <w:bCs/>
                    <w:color w:val="000000"/>
                  </w:rPr>
                </w:rPrChange>
              </w:rPr>
            </w:pPr>
            <w:ins w:id="541" w:author="Micah Freedman" w:date="2018-08-28T10:25:00Z">
              <w:r w:rsidRPr="00C14057">
                <w:rPr>
                  <w:rFonts w:ascii="Cambria" w:hAnsi="Cambria" w:cs="Lucida Grande"/>
                  <w:b/>
                  <w:color w:val="000000"/>
                </w:rPr>
                <w:t>χ</w:t>
              </w:r>
            </w:ins>
            <w:del w:id="542" w:author="Micah Freedman" w:date="2018-08-28T10:24:00Z">
              <w:r w:rsidR="00965D2F" w:rsidRPr="003105ED" w:rsidDel="00C14057">
                <w:rPr>
                  <w:rFonts w:ascii="Cambria" w:hAnsi="Cambria" w:cs="Lucida Grande"/>
                  <w:b/>
                  <w:color w:val="000000"/>
                </w:rPr>
                <w:delText>Χ</w:delText>
              </w:r>
            </w:del>
            <w:r w:rsidR="00965D2F" w:rsidRPr="003105ED">
              <w:rPr>
                <w:rFonts w:ascii="Cambria" w:hAnsi="Cambria" w:cs="Lucida Grande"/>
                <w:b/>
                <w:color w:val="000000"/>
                <w:vertAlign w:val="superscript"/>
              </w:rPr>
              <w:t>2</w:t>
            </w:r>
          </w:p>
        </w:tc>
        <w:tc>
          <w:tcPr>
            <w:tcW w:w="1936" w:type="dxa"/>
            <w:tcBorders>
              <w:top w:val="single" w:sz="4" w:space="0" w:color="auto"/>
              <w:left w:val="nil"/>
              <w:bottom w:val="single" w:sz="4" w:space="0" w:color="auto"/>
              <w:right w:val="nil"/>
            </w:tcBorders>
            <w:shd w:val="clear" w:color="auto" w:fill="auto"/>
            <w:noWrap/>
            <w:vAlign w:val="center"/>
            <w:hideMark/>
          </w:tcPr>
          <w:p w14:paraId="52CFB7ED" w14:textId="77777777" w:rsidR="00965D2F" w:rsidRPr="003105ED" w:rsidRDefault="00965D2F" w:rsidP="00FA5729">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38370A" w:rsidRPr="00FA5729" w14:paraId="45EEBD66" w14:textId="77777777" w:rsidTr="007D710A">
        <w:trPr>
          <w:trHeight w:val="586"/>
          <w:jc w:val="center"/>
        </w:trPr>
        <w:tc>
          <w:tcPr>
            <w:tcW w:w="4192" w:type="dxa"/>
            <w:tcBorders>
              <w:top w:val="single" w:sz="4" w:space="0" w:color="auto"/>
              <w:left w:val="nil"/>
              <w:bottom w:val="nil"/>
              <w:right w:val="nil"/>
            </w:tcBorders>
            <w:shd w:val="clear" w:color="auto" w:fill="auto"/>
            <w:noWrap/>
            <w:vAlign w:val="center"/>
            <w:hideMark/>
          </w:tcPr>
          <w:p w14:paraId="101BB3E0"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Sex</w:t>
            </w:r>
          </w:p>
        </w:tc>
        <w:tc>
          <w:tcPr>
            <w:tcW w:w="1615" w:type="dxa"/>
            <w:tcBorders>
              <w:top w:val="single" w:sz="4" w:space="0" w:color="auto"/>
              <w:left w:val="nil"/>
              <w:bottom w:val="nil"/>
              <w:right w:val="nil"/>
            </w:tcBorders>
            <w:shd w:val="clear" w:color="auto" w:fill="auto"/>
            <w:noWrap/>
            <w:vAlign w:val="center"/>
            <w:hideMark/>
          </w:tcPr>
          <w:p w14:paraId="7DB5EA7A"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single" w:sz="4" w:space="0" w:color="auto"/>
              <w:left w:val="nil"/>
              <w:bottom w:val="nil"/>
              <w:right w:val="nil"/>
            </w:tcBorders>
            <w:shd w:val="clear" w:color="auto" w:fill="auto"/>
            <w:noWrap/>
            <w:vAlign w:val="center"/>
            <w:hideMark/>
          </w:tcPr>
          <w:p w14:paraId="327F9FF2" w14:textId="7842CE64" w:rsidR="0038370A" w:rsidRPr="003105ED" w:rsidRDefault="00BD5F4A" w:rsidP="00BD5F4A">
            <w:pPr>
              <w:jc w:val="center"/>
              <w:rPr>
                <w:rFonts w:ascii="Cambria" w:eastAsia="Times New Roman" w:hAnsi="Cambria" w:cs="Times New Roman"/>
                <w:b/>
                <w:color w:val="000000"/>
              </w:rPr>
            </w:pPr>
            <w:r>
              <w:rPr>
                <w:rFonts w:ascii="Cambria" w:eastAsia="Times New Roman" w:hAnsi="Cambria"/>
                <w:b/>
                <w:color w:val="000000"/>
              </w:rPr>
              <w:t>4</w:t>
            </w:r>
            <w:r w:rsidR="00FB67A8">
              <w:rPr>
                <w:rFonts w:ascii="Cambria" w:eastAsia="Times New Roman" w:hAnsi="Cambria"/>
                <w:b/>
                <w:color w:val="000000"/>
              </w:rPr>
              <w:t>1.02</w:t>
            </w:r>
          </w:p>
        </w:tc>
        <w:tc>
          <w:tcPr>
            <w:tcW w:w="1936" w:type="dxa"/>
            <w:tcBorders>
              <w:top w:val="single" w:sz="4" w:space="0" w:color="auto"/>
              <w:left w:val="nil"/>
              <w:bottom w:val="nil"/>
              <w:right w:val="nil"/>
            </w:tcBorders>
            <w:shd w:val="clear" w:color="auto" w:fill="auto"/>
            <w:noWrap/>
            <w:vAlign w:val="center"/>
            <w:hideMark/>
          </w:tcPr>
          <w:p w14:paraId="6527E0FA" w14:textId="65CDE7CE"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b/>
                <w:color w:val="000000"/>
              </w:rPr>
              <w:t>&lt;0.001***</w:t>
            </w:r>
          </w:p>
        </w:tc>
      </w:tr>
      <w:tr w:rsidR="0038370A" w:rsidRPr="00FA5729" w14:paraId="03927E92"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72E4BF14"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Year</w:t>
            </w:r>
          </w:p>
        </w:tc>
        <w:tc>
          <w:tcPr>
            <w:tcW w:w="1615" w:type="dxa"/>
            <w:tcBorders>
              <w:top w:val="nil"/>
              <w:left w:val="nil"/>
              <w:bottom w:val="nil"/>
              <w:right w:val="nil"/>
            </w:tcBorders>
            <w:shd w:val="clear" w:color="auto" w:fill="auto"/>
            <w:noWrap/>
            <w:vAlign w:val="center"/>
            <w:hideMark/>
          </w:tcPr>
          <w:p w14:paraId="65D2F972"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631E7572" w14:textId="0C5764E0"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4.95</w:t>
            </w:r>
          </w:p>
        </w:tc>
        <w:tc>
          <w:tcPr>
            <w:tcW w:w="1936" w:type="dxa"/>
            <w:tcBorders>
              <w:top w:val="nil"/>
              <w:left w:val="nil"/>
              <w:bottom w:val="nil"/>
              <w:right w:val="nil"/>
            </w:tcBorders>
            <w:shd w:val="clear" w:color="auto" w:fill="auto"/>
            <w:noWrap/>
            <w:vAlign w:val="center"/>
            <w:hideMark/>
          </w:tcPr>
          <w:p w14:paraId="228C8336" w14:textId="2A57B6F0"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0.026</w:t>
            </w:r>
            <w:r w:rsidR="0038370A" w:rsidRPr="003105ED">
              <w:rPr>
                <w:rFonts w:ascii="Cambria" w:eastAsia="Times New Roman" w:hAnsi="Cambria"/>
                <w:b/>
                <w:color w:val="000000"/>
              </w:rPr>
              <w:t>*</w:t>
            </w:r>
          </w:p>
        </w:tc>
      </w:tr>
      <w:tr w:rsidR="0038370A" w:rsidRPr="00FA5729" w14:paraId="207C5028"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260E5340"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Overwintering status</w:t>
            </w:r>
          </w:p>
        </w:tc>
        <w:tc>
          <w:tcPr>
            <w:tcW w:w="1615" w:type="dxa"/>
            <w:tcBorders>
              <w:top w:val="nil"/>
              <w:left w:val="nil"/>
              <w:bottom w:val="nil"/>
              <w:right w:val="nil"/>
            </w:tcBorders>
            <w:shd w:val="clear" w:color="auto" w:fill="auto"/>
            <w:noWrap/>
            <w:vAlign w:val="center"/>
            <w:hideMark/>
          </w:tcPr>
          <w:p w14:paraId="23BAF31F"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6805B5AB" w14:textId="35B82F63"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b/>
                <w:color w:val="000000"/>
              </w:rPr>
              <w:t>2</w:t>
            </w:r>
            <w:r w:rsidR="00FB67A8">
              <w:rPr>
                <w:rFonts w:ascii="Cambria" w:eastAsia="Times New Roman" w:hAnsi="Cambria"/>
                <w:b/>
                <w:color w:val="000000"/>
              </w:rPr>
              <w:t>5.65</w:t>
            </w:r>
          </w:p>
        </w:tc>
        <w:tc>
          <w:tcPr>
            <w:tcW w:w="1936" w:type="dxa"/>
            <w:tcBorders>
              <w:top w:val="nil"/>
              <w:left w:val="nil"/>
              <w:bottom w:val="nil"/>
              <w:right w:val="nil"/>
            </w:tcBorders>
            <w:shd w:val="clear" w:color="auto" w:fill="auto"/>
            <w:noWrap/>
            <w:vAlign w:val="center"/>
            <w:hideMark/>
          </w:tcPr>
          <w:p w14:paraId="3E175749" w14:textId="5CF7ACC5"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b/>
                <w:color w:val="000000"/>
              </w:rPr>
              <w:t>&lt;0.001***</w:t>
            </w:r>
          </w:p>
        </w:tc>
      </w:tr>
      <w:tr w:rsidR="0038370A" w:rsidRPr="00FA5729" w14:paraId="5717B8B7"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5C1BD0B1" w14:textId="77777777" w:rsidR="0038370A" w:rsidRPr="00FB67A8" w:rsidRDefault="0038370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East vs. west</w:t>
            </w:r>
          </w:p>
        </w:tc>
        <w:tc>
          <w:tcPr>
            <w:tcW w:w="1615" w:type="dxa"/>
            <w:tcBorders>
              <w:top w:val="nil"/>
              <w:left w:val="nil"/>
              <w:bottom w:val="nil"/>
              <w:right w:val="nil"/>
            </w:tcBorders>
            <w:shd w:val="clear" w:color="auto" w:fill="auto"/>
            <w:noWrap/>
            <w:vAlign w:val="center"/>
            <w:hideMark/>
          </w:tcPr>
          <w:p w14:paraId="5D426D03" w14:textId="77777777" w:rsidR="0038370A" w:rsidRPr="00FB67A8" w:rsidRDefault="0038370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027164A8" w14:textId="48285A28" w:rsidR="0038370A" w:rsidRPr="00FB67A8" w:rsidRDefault="00FB67A8" w:rsidP="007D710A">
            <w:pPr>
              <w:jc w:val="center"/>
              <w:rPr>
                <w:rFonts w:ascii="Cambria" w:eastAsia="Times New Roman" w:hAnsi="Cambria" w:cs="Times New Roman"/>
                <w:b/>
                <w:color w:val="000000"/>
              </w:rPr>
            </w:pPr>
            <w:r>
              <w:rPr>
                <w:rFonts w:ascii="Cambria" w:eastAsia="Times New Roman" w:hAnsi="Cambria"/>
                <w:b/>
                <w:color w:val="000000"/>
              </w:rPr>
              <w:t>3.60</w:t>
            </w:r>
          </w:p>
        </w:tc>
        <w:tc>
          <w:tcPr>
            <w:tcW w:w="1936" w:type="dxa"/>
            <w:tcBorders>
              <w:top w:val="nil"/>
              <w:left w:val="nil"/>
              <w:bottom w:val="nil"/>
              <w:right w:val="nil"/>
            </w:tcBorders>
            <w:shd w:val="clear" w:color="auto" w:fill="auto"/>
            <w:noWrap/>
            <w:vAlign w:val="center"/>
            <w:hideMark/>
          </w:tcPr>
          <w:p w14:paraId="532F4285" w14:textId="5512F0F5" w:rsidR="0038370A" w:rsidRPr="00FB67A8" w:rsidRDefault="00FB67A8" w:rsidP="007D710A">
            <w:pPr>
              <w:jc w:val="center"/>
              <w:rPr>
                <w:rFonts w:ascii="Cambria" w:eastAsia="Times New Roman" w:hAnsi="Cambria" w:cs="Times New Roman"/>
                <w:b/>
                <w:color w:val="000000"/>
              </w:rPr>
            </w:pPr>
            <w:r>
              <w:rPr>
                <w:rFonts w:ascii="Cambria" w:eastAsia="Times New Roman" w:hAnsi="Cambria"/>
                <w:b/>
                <w:color w:val="000000"/>
              </w:rPr>
              <w:t>0.058</w:t>
            </w:r>
          </w:p>
        </w:tc>
      </w:tr>
      <w:tr w:rsidR="0038370A" w:rsidRPr="00FA5729" w14:paraId="77F8C5CB"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44163180"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Latitude</w:t>
            </w:r>
          </w:p>
        </w:tc>
        <w:tc>
          <w:tcPr>
            <w:tcW w:w="1615" w:type="dxa"/>
            <w:tcBorders>
              <w:top w:val="nil"/>
              <w:left w:val="nil"/>
              <w:bottom w:val="nil"/>
              <w:right w:val="nil"/>
            </w:tcBorders>
            <w:shd w:val="clear" w:color="auto" w:fill="auto"/>
            <w:noWrap/>
            <w:vAlign w:val="center"/>
            <w:hideMark/>
          </w:tcPr>
          <w:p w14:paraId="1F2CC945"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60AD6C1B" w14:textId="58F14184"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7.82</w:t>
            </w:r>
          </w:p>
        </w:tc>
        <w:tc>
          <w:tcPr>
            <w:tcW w:w="1936" w:type="dxa"/>
            <w:tcBorders>
              <w:top w:val="nil"/>
              <w:left w:val="nil"/>
              <w:bottom w:val="nil"/>
              <w:right w:val="nil"/>
            </w:tcBorders>
            <w:shd w:val="clear" w:color="auto" w:fill="auto"/>
            <w:noWrap/>
            <w:vAlign w:val="center"/>
            <w:hideMark/>
          </w:tcPr>
          <w:p w14:paraId="781926F7" w14:textId="12728F63"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0.005</w:t>
            </w:r>
            <w:r w:rsidR="00BD5F4A">
              <w:rPr>
                <w:rFonts w:ascii="Cambria" w:eastAsia="Times New Roman" w:hAnsi="Cambria"/>
                <w:b/>
                <w:color w:val="000000"/>
              </w:rPr>
              <w:t>**</w:t>
            </w:r>
          </w:p>
        </w:tc>
      </w:tr>
      <w:tr w:rsidR="0038370A" w:rsidRPr="00FA5729" w14:paraId="7C31BC87" w14:textId="77777777" w:rsidTr="007D710A">
        <w:trPr>
          <w:trHeight w:val="586"/>
          <w:jc w:val="center"/>
        </w:trPr>
        <w:tc>
          <w:tcPr>
            <w:tcW w:w="4192" w:type="dxa"/>
            <w:tcBorders>
              <w:top w:val="nil"/>
              <w:left w:val="nil"/>
              <w:right w:val="nil"/>
            </w:tcBorders>
            <w:shd w:val="clear" w:color="auto" w:fill="auto"/>
            <w:noWrap/>
            <w:vAlign w:val="center"/>
            <w:hideMark/>
          </w:tcPr>
          <w:p w14:paraId="1DC8E486" w14:textId="4422B8ED" w:rsidR="0038370A" w:rsidRPr="00FB67A8" w:rsidRDefault="00BD5F4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Daylength</w:t>
            </w:r>
            <w:r w:rsidR="0038370A" w:rsidRPr="00FB67A8">
              <w:rPr>
                <w:rFonts w:ascii="Cambria" w:eastAsia="Times New Roman" w:hAnsi="Cambria" w:cs="Times New Roman"/>
                <w:b/>
                <w:color w:val="000000"/>
              </w:rPr>
              <w:t xml:space="preserve"> index</w:t>
            </w:r>
          </w:p>
        </w:tc>
        <w:tc>
          <w:tcPr>
            <w:tcW w:w="1615" w:type="dxa"/>
            <w:tcBorders>
              <w:top w:val="nil"/>
              <w:left w:val="nil"/>
              <w:right w:val="nil"/>
            </w:tcBorders>
            <w:shd w:val="clear" w:color="auto" w:fill="auto"/>
            <w:noWrap/>
            <w:vAlign w:val="center"/>
            <w:hideMark/>
          </w:tcPr>
          <w:p w14:paraId="2607962F" w14:textId="77777777" w:rsidR="0038370A" w:rsidRPr="00FB67A8" w:rsidRDefault="0038370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1</w:t>
            </w:r>
          </w:p>
        </w:tc>
        <w:tc>
          <w:tcPr>
            <w:tcW w:w="1255" w:type="dxa"/>
            <w:tcBorders>
              <w:top w:val="nil"/>
              <w:left w:val="nil"/>
              <w:right w:val="nil"/>
            </w:tcBorders>
            <w:shd w:val="clear" w:color="auto" w:fill="auto"/>
            <w:noWrap/>
            <w:vAlign w:val="center"/>
            <w:hideMark/>
          </w:tcPr>
          <w:p w14:paraId="418AA3FF" w14:textId="4BD722C4" w:rsidR="0038370A" w:rsidRPr="00FB67A8" w:rsidRDefault="00FB67A8" w:rsidP="007D710A">
            <w:pPr>
              <w:jc w:val="center"/>
              <w:rPr>
                <w:rFonts w:ascii="Cambria" w:eastAsia="Times New Roman" w:hAnsi="Cambria" w:cs="Times New Roman"/>
                <w:b/>
                <w:color w:val="000000"/>
              </w:rPr>
            </w:pPr>
            <w:r w:rsidRPr="00FB67A8">
              <w:rPr>
                <w:rFonts w:ascii="Cambria" w:eastAsia="Times New Roman" w:hAnsi="Cambria"/>
                <w:b/>
                <w:color w:val="000000"/>
              </w:rPr>
              <w:t>3.63</w:t>
            </w:r>
          </w:p>
        </w:tc>
        <w:tc>
          <w:tcPr>
            <w:tcW w:w="1936" w:type="dxa"/>
            <w:tcBorders>
              <w:top w:val="nil"/>
              <w:left w:val="nil"/>
              <w:right w:val="nil"/>
            </w:tcBorders>
            <w:shd w:val="clear" w:color="auto" w:fill="auto"/>
            <w:noWrap/>
            <w:vAlign w:val="center"/>
            <w:hideMark/>
          </w:tcPr>
          <w:p w14:paraId="7EC239D6" w14:textId="7A3E116B" w:rsidR="0038370A" w:rsidRPr="00FB67A8" w:rsidRDefault="00FB67A8" w:rsidP="007D710A">
            <w:pPr>
              <w:jc w:val="center"/>
              <w:rPr>
                <w:rFonts w:ascii="Cambria" w:eastAsia="Times New Roman" w:hAnsi="Cambria" w:cs="Times New Roman"/>
                <w:b/>
                <w:color w:val="000000"/>
              </w:rPr>
            </w:pPr>
            <w:r w:rsidRPr="00FB67A8">
              <w:rPr>
                <w:rFonts w:ascii="Cambria" w:eastAsia="Times New Roman" w:hAnsi="Cambria"/>
                <w:b/>
                <w:color w:val="000000"/>
              </w:rPr>
              <w:t>0.057</w:t>
            </w:r>
          </w:p>
        </w:tc>
      </w:tr>
      <w:tr w:rsidR="0038370A" w:rsidRPr="00FA5729" w14:paraId="284D8BDB" w14:textId="77777777" w:rsidTr="007D710A">
        <w:trPr>
          <w:trHeight w:val="586"/>
          <w:jc w:val="center"/>
        </w:trPr>
        <w:tc>
          <w:tcPr>
            <w:tcW w:w="4192" w:type="dxa"/>
            <w:tcBorders>
              <w:top w:val="nil"/>
              <w:left w:val="nil"/>
              <w:bottom w:val="single" w:sz="4" w:space="0" w:color="auto"/>
              <w:right w:val="nil"/>
            </w:tcBorders>
            <w:shd w:val="clear" w:color="auto" w:fill="auto"/>
            <w:noWrap/>
            <w:vAlign w:val="center"/>
            <w:hideMark/>
          </w:tcPr>
          <w:p w14:paraId="1B1A7591"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Overwintering status * East vs. west</w:t>
            </w:r>
          </w:p>
        </w:tc>
        <w:tc>
          <w:tcPr>
            <w:tcW w:w="1615" w:type="dxa"/>
            <w:tcBorders>
              <w:top w:val="nil"/>
              <w:left w:val="nil"/>
              <w:bottom w:val="single" w:sz="4" w:space="0" w:color="auto"/>
              <w:right w:val="nil"/>
            </w:tcBorders>
            <w:shd w:val="clear" w:color="auto" w:fill="auto"/>
            <w:noWrap/>
            <w:vAlign w:val="center"/>
            <w:hideMark/>
          </w:tcPr>
          <w:p w14:paraId="2D9C8204"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single" w:sz="4" w:space="0" w:color="auto"/>
              <w:right w:val="nil"/>
            </w:tcBorders>
            <w:shd w:val="clear" w:color="auto" w:fill="auto"/>
            <w:noWrap/>
            <w:vAlign w:val="center"/>
            <w:hideMark/>
          </w:tcPr>
          <w:p w14:paraId="43CCD740" w14:textId="3DB9456A"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5.01</w:t>
            </w:r>
          </w:p>
        </w:tc>
        <w:tc>
          <w:tcPr>
            <w:tcW w:w="1936" w:type="dxa"/>
            <w:tcBorders>
              <w:top w:val="nil"/>
              <w:left w:val="nil"/>
              <w:bottom w:val="single" w:sz="4" w:space="0" w:color="auto"/>
              <w:right w:val="nil"/>
            </w:tcBorders>
            <w:shd w:val="clear" w:color="auto" w:fill="auto"/>
            <w:noWrap/>
            <w:vAlign w:val="center"/>
            <w:hideMark/>
          </w:tcPr>
          <w:p w14:paraId="246A97C8" w14:textId="718744C0" w:rsidR="0038370A" w:rsidRPr="003105ED" w:rsidRDefault="00FB67A8" w:rsidP="00BD5F4A">
            <w:pPr>
              <w:jc w:val="center"/>
              <w:rPr>
                <w:rFonts w:ascii="Cambria" w:eastAsia="Times New Roman" w:hAnsi="Cambria" w:cs="Times New Roman"/>
                <w:b/>
                <w:color w:val="000000"/>
              </w:rPr>
            </w:pPr>
            <w:r>
              <w:rPr>
                <w:rFonts w:ascii="Cambria" w:eastAsia="Times New Roman" w:hAnsi="Cambria"/>
                <w:b/>
                <w:color w:val="000000"/>
              </w:rPr>
              <w:t>0.025*</w:t>
            </w:r>
          </w:p>
        </w:tc>
      </w:tr>
      <w:tr w:rsidR="0038370A" w:rsidRPr="00FA5729" w14:paraId="20E5583C" w14:textId="77777777" w:rsidTr="00B44D8B">
        <w:trPr>
          <w:trHeight w:val="720"/>
          <w:jc w:val="center"/>
        </w:trPr>
        <w:tc>
          <w:tcPr>
            <w:tcW w:w="8998" w:type="dxa"/>
            <w:gridSpan w:val="4"/>
            <w:tcBorders>
              <w:top w:val="single" w:sz="4" w:space="0" w:color="auto"/>
              <w:left w:val="nil"/>
              <w:bottom w:val="single" w:sz="4" w:space="0" w:color="auto"/>
              <w:right w:val="nil"/>
            </w:tcBorders>
            <w:shd w:val="clear" w:color="auto" w:fill="auto"/>
            <w:noWrap/>
            <w:vAlign w:val="center"/>
          </w:tcPr>
          <w:p w14:paraId="0753475C" w14:textId="699CB075" w:rsidR="0038370A" w:rsidRPr="003105ED" w:rsidRDefault="0038370A" w:rsidP="00FB67A8">
            <w:pPr>
              <w:jc w:val="center"/>
              <w:rPr>
                <w:rFonts w:ascii="Cambria" w:eastAsia="Times New Roman" w:hAnsi="Cambria" w:cs="Times New Roman"/>
                <w:b/>
                <w:bCs/>
                <w:i/>
                <w:color w:val="000000"/>
              </w:rPr>
            </w:pPr>
            <w:r w:rsidRPr="003105ED">
              <w:rPr>
                <w:rFonts w:ascii="Cambria" w:eastAsia="Times New Roman" w:hAnsi="Cambria" w:cs="Times New Roman"/>
                <w:b/>
                <w:bCs/>
                <w:i/>
                <w:color w:val="000000"/>
              </w:rPr>
              <w:t xml:space="preserve">(b). Response variable: Forewing </w:t>
            </w:r>
            <w:r w:rsidR="00FB67A8">
              <w:rPr>
                <w:rFonts w:ascii="Cambria" w:eastAsia="Times New Roman" w:hAnsi="Cambria" w:cs="Times New Roman"/>
                <w:b/>
                <w:bCs/>
                <w:i/>
                <w:color w:val="000000"/>
              </w:rPr>
              <w:t>elongation</w:t>
            </w:r>
          </w:p>
        </w:tc>
      </w:tr>
      <w:tr w:rsidR="00965D2F" w:rsidRPr="00FA5729" w14:paraId="41F032A0" w14:textId="77777777" w:rsidTr="00B44D8B">
        <w:trPr>
          <w:trHeight w:val="432"/>
          <w:jc w:val="center"/>
        </w:trPr>
        <w:tc>
          <w:tcPr>
            <w:tcW w:w="4192" w:type="dxa"/>
            <w:tcBorders>
              <w:top w:val="single" w:sz="4" w:space="0" w:color="auto"/>
              <w:left w:val="nil"/>
              <w:bottom w:val="single" w:sz="4" w:space="0" w:color="auto"/>
              <w:right w:val="nil"/>
            </w:tcBorders>
            <w:shd w:val="clear" w:color="auto" w:fill="auto"/>
            <w:noWrap/>
            <w:vAlign w:val="center"/>
            <w:hideMark/>
          </w:tcPr>
          <w:p w14:paraId="09095ADB" w14:textId="77777777" w:rsidR="00965D2F" w:rsidRPr="003105ED" w:rsidRDefault="00965D2F" w:rsidP="00006011">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62ABFF9A" w14:textId="10974C68" w:rsidR="00965D2F" w:rsidRPr="003105ED" w:rsidRDefault="0038370A" w:rsidP="00006011">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05DEB0B7" w14:textId="19F540E1" w:rsidR="00965D2F" w:rsidRPr="003105ED" w:rsidRDefault="00C14057" w:rsidP="00006011">
            <w:pPr>
              <w:jc w:val="center"/>
              <w:rPr>
                <w:rFonts w:ascii="Cambria" w:eastAsia="Times New Roman" w:hAnsi="Cambria" w:cs="Times New Roman"/>
                <w:b/>
                <w:bCs/>
                <w:color w:val="000000"/>
              </w:rPr>
            </w:pPr>
            <w:ins w:id="543" w:author="Micah Freedman" w:date="2018-08-28T10:25:00Z">
              <w:r w:rsidRPr="00C14057">
                <w:rPr>
                  <w:rFonts w:ascii="Cambria" w:hAnsi="Cambria" w:cs="Lucida Grande"/>
                  <w:b/>
                  <w:color w:val="000000"/>
                </w:rPr>
                <w:t>χ</w:t>
              </w:r>
              <w:r w:rsidRPr="003105ED">
                <w:rPr>
                  <w:rFonts w:ascii="Cambria" w:hAnsi="Cambria" w:cs="Lucida Grande"/>
                  <w:b/>
                  <w:color w:val="000000"/>
                  <w:vertAlign w:val="superscript"/>
                </w:rPr>
                <w:t>2</w:t>
              </w:r>
            </w:ins>
            <w:del w:id="544" w:author="Micah Freedman" w:date="2018-08-28T10:25:00Z">
              <w:r w:rsidR="00965D2F" w:rsidRPr="003105ED" w:rsidDel="00C14057">
                <w:rPr>
                  <w:rFonts w:ascii="Cambria" w:hAnsi="Cambria" w:cs="Lucida Grande"/>
                  <w:b/>
                  <w:color w:val="000000"/>
                </w:rPr>
                <w:delText>Χ</w:delText>
              </w:r>
              <w:r w:rsidR="00965D2F" w:rsidRPr="003105ED" w:rsidDel="00C14057">
                <w:rPr>
                  <w:rFonts w:ascii="Cambria" w:hAnsi="Cambria" w:cs="Lucida Grande"/>
                  <w:b/>
                  <w:color w:val="000000"/>
                  <w:vertAlign w:val="superscript"/>
                </w:rPr>
                <w:delText>2</w:delText>
              </w:r>
            </w:del>
          </w:p>
        </w:tc>
        <w:tc>
          <w:tcPr>
            <w:tcW w:w="1936" w:type="dxa"/>
            <w:tcBorders>
              <w:top w:val="single" w:sz="4" w:space="0" w:color="auto"/>
              <w:left w:val="nil"/>
              <w:bottom w:val="single" w:sz="4" w:space="0" w:color="auto"/>
              <w:right w:val="nil"/>
            </w:tcBorders>
            <w:shd w:val="clear" w:color="auto" w:fill="auto"/>
            <w:noWrap/>
            <w:vAlign w:val="center"/>
            <w:hideMark/>
          </w:tcPr>
          <w:p w14:paraId="4B2E1533" w14:textId="77777777" w:rsidR="00965D2F" w:rsidRPr="003105ED" w:rsidRDefault="00965D2F" w:rsidP="00006011">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965D2F" w:rsidRPr="00FA5729" w14:paraId="740D5B5A" w14:textId="77777777" w:rsidTr="0038370A">
        <w:trPr>
          <w:trHeight w:val="586"/>
          <w:jc w:val="center"/>
        </w:trPr>
        <w:tc>
          <w:tcPr>
            <w:tcW w:w="4192" w:type="dxa"/>
            <w:tcBorders>
              <w:top w:val="single" w:sz="4" w:space="0" w:color="auto"/>
              <w:left w:val="nil"/>
              <w:bottom w:val="nil"/>
              <w:right w:val="nil"/>
            </w:tcBorders>
            <w:shd w:val="clear" w:color="auto" w:fill="auto"/>
            <w:noWrap/>
            <w:vAlign w:val="center"/>
            <w:hideMark/>
          </w:tcPr>
          <w:p w14:paraId="36D2E996" w14:textId="77777777" w:rsidR="00965D2F" w:rsidRPr="003105ED" w:rsidRDefault="00965D2F" w:rsidP="00006011">
            <w:pPr>
              <w:jc w:val="center"/>
              <w:rPr>
                <w:rFonts w:ascii="Cambria" w:eastAsia="Times New Roman" w:hAnsi="Cambria" w:cs="Times New Roman"/>
                <w:b/>
                <w:color w:val="000000"/>
              </w:rPr>
            </w:pPr>
            <w:r w:rsidRPr="003105ED">
              <w:rPr>
                <w:rFonts w:ascii="Cambria" w:eastAsia="Times New Roman" w:hAnsi="Cambria" w:cs="Times New Roman"/>
                <w:b/>
                <w:color w:val="000000"/>
              </w:rPr>
              <w:t>Sex</w:t>
            </w:r>
          </w:p>
        </w:tc>
        <w:tc>
          <w:tcPr>
            <w:tcW w:w="1615" w:type="dxa"/>
            <w:tcBorders>
              <w:top w:val="single" w:sz="4" w:space="0" w:color="auto"/>
              <w:left w:val="nil"/>
              <w:bottom w:val="nil"/>
              <w:right w:val="nil"/>
            </w:tcBorders>
            <w:shd w:val="clear" w:color="auto" w:fill="auto"/>
            <w:noWrap/>
            <w:vAlign w:val="center"/>
            <w:hideMark/>
          </w:tcPr>
          <w:p w14:paraId="4A75CC8C"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single" w:sz="4" w:space="0" w:color="auto"/>
              <w:left w:val="nil"/>
              <w:bottom w:val="nil"/>
              <w:right w:val="nil"/>
            </w:tcBorders>
            <w:shd w:val="clear" w:color="auto" w:fill="auto"/>
            <w:noWrap/>
            <w:vAlign w:val="center"/>
            <w:hideMark/>
          </w:tcPr>
          <w:p w14:paraId="1E3F31FC" w14:textId="635AB7FB" w:rsidR="00965D2F" w:rsidRPr="003105ED" w:rsidRDefault="00FB67A8" w:rsidP="00006011">
            <w:pPr>
              <w:jc w:val="center"/>
              <w:rPr>
                <w:rFonts w:ascii="Cambria" w:eastAsia="Times New Roman" w:hAnsi="Cambria" w:cs="Times New Roman"/>
                <w:color w:val="000000"/>
              </w:rPr>
            </w:pPr>
            <w:r>
              <w:rPr>
                <w:rFonts w:ascii="Cambria" w:eastAsia="Times New Roman" w:hAnsi="Cambria"/>
                <w:color w:val="000000"/>
              </w:rPr>
              <w:t>3.68</w:t>
            </w:r>
          </w:p>
        </w:tc>
        <w:tc>
          <w:tcPr>
            <w:tcW w:w="1936" w:type="dxa"/>
            <w:tcBorders>
              <w:top w:val="single" w:sz="4" w:space="0" w:color="auto"/>
              <w:left w:val="nil"/>
              <w:bottom w:val="nil"/>
              <w:right w:val="nil"/>
            </w:tcBorders>
            <w:shd w:val="clear" w:color="auto" w:fill="auto"/>
            <w:noWrap/>
            <w:vAlign w:val="center"/>
            <w:hideMark/>
          </w:tcPr>
          <w:p w14:paraId="796D601E" w14:textId="1B82D0A2" w:rsidR="00965D2F" w:rsidRPr="003105ED" w:rsidRDefault="00965D2F" w:rsidP="00006011">
            <w:pPr>
              <w:jc w:val="center"/>
              <w:rPr>
                <w:rFonts w:ascii="Cambria" w:eastAsia="Times New Roman" w:hAnsi="Cambria" w:cs="Times New Roman"/>
                <w:b/>
                <w:color w:val="000000"/>
              </w:rPr>
            </w:pPr>
            <w:r w:rsidRPr="003105ED">
              <w:rPr>
                <w:rFonts w:ascii="Cambria" w:eastAsia="Times New Roman" w:hAnsi="Cambria"/>
                <w:b/>
                <w:color w:val="000000"/>
              </w:rPr>
              <w:t>0.0</w:t>
            </w:r>
            <w:r w:rsidR="00FB67A8">
              <w:rPr>
                <w:rFonts w:ascii="Cambria" w:eastAsia="Times New Roman" w:hAnsi="Cambria"/>
                <w:b/>
                <w:color w:val="000000"/>
              </w:rPr>
              <w:t>55</w:t>
            </w:r>
          </w:p>
        </w:tc>
      </w:tr>
      <w:tr w:rsidR="00965D2F" w:rsidRPr="00FA5729" w14:paraId="3F13A756"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3F7680A9"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Year</w:t>
            </w:r>
          </w:p>
        </w:tc>
        <w:tc>
          <w:tcPr>
            <w:tcW w:w="1615" w:type="dxa"/>
            <w:tcBorders>
              <w:top w:val="nil"/>
              <w:left w:val="nil"/>
              <w:bottom w:val="nil"/>
              <w:right w:val="nil"/>
            </w:tcBorders>
            <w:shd w:val="clear" w:color="auto" w:fill="auto"/>
            <w:noWrap/>
            <w:vAlign w:val="center"/>
            <w:hideMark/>
          </w:tcPr>
          <w:p w14:paraId="708C06BA"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nil"/>
              <w:left w:val="nil"/>
              <w:bottom w:val="nil"/>
              <w:right w:val="nil"/>
            </w:tcBorders>
            <w:shd w:val="clear" w:color="auto" w:fill="auto"/>
            <w:noWrap/>
            <w:vAlign w:val="center"/>
            <w:hideMark/>
          </w:tcPr>
          <w:p w14:paraId="43342E66" w14:textId="51E6C152" w:rsidR="00965D2F" w:rsidRPr="003105ED" w:rsidRDefault="00FB67A8" w:rsidP="00DE4340">
            <w:pPr>
              <w:jc w:val="center"/>
              <w:rPr>
                <w:rFonts w:ascii="Cambria" w:eastAsia="Times New Roman" w:hAnsi="Cambria" w:cs="Times New Roman"/>
                <w:color w:val="000000"/>
              </w:rPr>
            </w:pPr>
            <w:r>
              <w:rPr>
                <w:rFonts w:ascii="Cambria" w:eastAsia="Times New Roman" w:hAnsi="Cambria"/>
                <w:color w:val="000000"/>
              </w:rPr>
              <w:t>1.83</w:t>
            </w:r>
          </w:p>
        </w:tc>
        <w:tc>
          <w:tcPr>
            <w:tcW w:w="1936" w:type="dxa"/>
            <w:tcBorders>
              <w:top w:val="nil"/>
              <w:left w:val="nil"/>
              <w:bottom w:val="nil"/>
              <w:right w:val="nil"/>
            </w:tcBorders>
            <w:shd w:val="clear" w:color="auto" w:fill="auto"/>
            <w:noWrap/>
            <w:vAlign w:val="center"/>
            <w:hideMark/>
          </w:tcPr>
          <w:p w14:paraId="43E4E435" w14:textId="57543B78" w:rsidR="00965D2F" w:rsidRPr="003105ED" w:rsidRDefault="00FB67A8" w:rsidP="00006011">
            <w:pPr>
              <w:jc w:val="center"/>
              <w:rPr>
                <w:rFonts w:ascii="Cambria" w:eastAsia="Times New Roman" w:hAnsi="Cambria" w:cs="Times New Roman"/>
                <w:b/>
                <w:color w:val="000000"/>
              </w:rPr>
            </w:pPr>
            <w:r>
              <w:rPr>
                <w:rFonts w:ascii="Cambria" w:eastAsia="Times New Roman" w:hAnsi="Cambria"/>
                <w:color w:val="000000"/>
              </w:rPr>
              <w:t>0.176</w:t>
            </w:r>
          </w:p>
        </w:tc>
      </w:tr>
      <w:tr w:rsidR="00965D2F" w:rsidRPr="00FA5729" w14:paraId="4001C749"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70075F2A" w14:textId="77777777" w:rsidR="00965D2F" w:rsidRPr="00FB67A8" w:rsidRDefault="00965D2F" w:rsidP="00006011">
            <w:pPr>
              <w:jc w:val="center"/>
              <w:rPr>
                <w:rFonts w:ascii="Cambria" w:eastAsia="Times New Roman" w:hAnsi="Cambria" w:cs="Times New Roman"/>
                <w:color w:val="000000"/>
              </w:rPr>
            </w:pPr>
            <w:r w:rsidRPr="00FB67A8">
              <w:rPr>
                <w:rFonts w:ascii="Cambria" w:eastAsia="Times New Roman" w:hAnsi="Cambria" w:cs="Times New Roman"/>
                <w:color w:val="000000"/>
              </w:rPr>
              <w:t>Overwintering status</w:t>
            </w:r>
          </w:p>
        </w:tc>
        <w:tc>
          <w:tcPr>
            <w:tcW w:w="1615" w:type="dxa"/>
            <w:tcBorders>
              <w:top w:val="nil"/>
              <w:left w:val="nil"/>
              <w:bottom w:val="nil"/>
              <w:right w:val="nil"/>
            </w:tcBorders>
            <w:shd w:val="clear" w:color="auto" w:fill="auto"/>
            <w:noWrap/>
            <w:vAlign w:val="center"/>
            <w:hideMark/>
          </w:tcPr>
          <w:p w14:paraId="116C8D74" w14:textId="77777777" w:rsidR="00965D2F" w:rsidRPr="00FB67A8" w:rsidRDefault="00965D2F" w:rsidP="00006011">
            <w:pPr>
              <w:jc w:val="center"/>
              <w:rPr>
                <w:rFonts w:ascii="Cambria" w:eastAsia="Times New Roman" w:hAnsi="Cambria" w:cs="Times New Roman"/>
                <w:color w:val="000000"/>
              </w:rPr>
            </w:pPr>
            <w:r w:rsidRPr="00FB67A8">
              <w:rPr>
                <w:rFonts w:ascii="Cambria" w:eastAsia="Times New Roman" w:hAnsi="Cambria" w:cs="Times New Roman"/>
                <w:color w:val="000000"/>
              </w:rPr>
              <w:t>1</w:t>
            </w:r>
          </w:p>
        </w:tc>
        <w:tc>
          <w:tcPr>
            <w:tcW w:w="1255" w:type="dxa"/>
            <w:tcBorders>
              <w:top w:val="nil"/>
              <w:left w:val="nil"/>
              <w:bottom w:val="nil"/>
              <w:right w:val="nil"/>
            </w:tcBorders>
            <w:shd w:val="clear" w:color="auto" w:fill="auto"/>
            <w:noWrap/>
            <w:vAlign w:val="center"/>
            <w:hideMark/>
          </w:tcPr>
          <w:p w14:paraId="6FE307D2" w14:textId="52C7B825" w:rsidR="00965D2F" w:rsidRPr="00FB67A8" w:rsidRDefault="00FB67A8" w:rsidP="00006011">
            <w:pPr>
              <w:jc w:val="center"/>
              <w:rPr>
                <w:rFonts w:ascii="Cambria" w:eastAsia="Times New Roman" w:hAnsi="Cambria" w:cs="Times New Roman"/>
                <w:color w:val="000000"/>
              </w:rPr>
            </w:pPr>
            <w:r w:rsidRPr="00FB67A8">
              <w:rPr>
                <w:rFonts w:ascii="Cambria" w:eastAsia="Times New Roman" w:hAnsi="Cambria"/>
                <w:color w:val="000000"/>
              </w:rPr>
              <w:t>1.60</w:t>
            </w:r>
          </w:p>
        </w:tc>
        <w:tc>
          <w:tcPr>
            <w:tcW w:w="1936" w:type="dxa"/>
            <w:tcBorders>
              <w:top w:val="nil"/>
              <w:left w:val="nil"/>
              <w:bottom w:val="nil"/>
              <w:right w:val="nil"/>
            </w:tcBorders>
            <w:shd w:val="clear" w:color="auto" w:fill="auto"/>
            <w:noWrap/>
            <w:vAlign w:val="center"/>
            <w:hideMark/>
          </w:tcPr>
          <w:p w14:paraId="73AFF2C8" w14:textId="66D034CA" w:rsidR="00965D2F" w:rsidRPr="00FB67A8" w:rsidRDefault="00FB67A8" w:rsidP="00006011">
            <w:pPr>
              <w:jc w:val="center"/>
              <w:rPr>
                <w:rFonts w:ascii="Cambria" w:eastAsia="Times New Roman" w:hAnsi="Cambria" w:cs="Times New Roman"/>
                <w:color w:val="000000"/>
              </w:rPr>
            </w:pPr>
            <w:r w:rsidRPr="00FB67A8">
              <w:rPr>
                <w:rFonts w:ascii="Cambria" w:eastAsia="Times New Roman" w:hAnsi="Cambria"/>
                <w:color w:val="000000"/>
              </w:rPr>
              <w:t>0.205</w:t>
            </w:r>
          </w:p>
        </w:tc>
      </w:tr>
      <w:tr w:rsidR="00965D2F" w:rsidRPr="00FA5729" w14:paraId="6DA5D9E8"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1F471343"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East vs. west</w:t>
            </w:r>
          </w:p>
        </w:tc>
        <w:tc>
          <w:tcPr>
            <w:tcW w:w="1615" w:type="dxa"/>
            <w:tcBorders>
              <w:top w:val="nil"/>
              <w:left w:val="nil"/>
              <w:bottom w:val="nil"/>
              <w:right w:val="nil"/>
            </w:tcBorders>
            <w:shd w:val="clear" w:color="auto" w:fill="auto"/>
            <w:noWrap/>
            <w:vAlign w:val="center"/>
            <w:hideMark/>
          </w:tcPr>
          <w:p w14:paraId="0B59A92C"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nil"/>
              <w:left w:val="nil"/>
              <w:bottom w:val="nil"/>
              <w:right w:val="nil"/>
            </w:tcBorders>
            <w:shd w:val="clear" w:color="auto" w:fill="auto"/>
            <w:noWrap/>
            <w:vAlign w:val="center"/>
            <w:hideMark/>
          </w:tcPr>
          <w:p w14:paraId="02DD347B" w14:textId="200D8727" w:rsidR="00965D2F" w:rsidRPr="003105ED" w:rsidRDefault="00FB67A8" w:rsidP="00006011">
            <w:pPr>
              <w:jc w:val="center"/>
              <w:rPr>
                <w:rFonts w:ascii="Cambria" w:eastAsia="Times New Roman" w:hAnsi="Cambria" w:cs="Times New Roman"/>
                <w:color w:val="000000"/>
              </w:rPr>
            </w:pPr>
            <w:r>
              <w:rPr>
                <w:rFonts w:ascii="Cambria" w:eastAsia="Times New Roman" w:hAnsi="Cambria"/>
                <w:color w:val="000000"/>
              </w:rPr>
              <w:t>1.43</w:t>
            </w:r>
          </w:p>
        </w:tc>
        <w:tc>
          <w:tcPr>
            <w:tcW w:w="1936" w:type="dxa"/>
            <w:tcBorders>
              <w:top w:val="nil"/>
              <w:left w:val="nil"/>
              <w:bottom w:val="nil"/>
              <w:right w:val="nil"/>
            </w:tcBorders>
            <w:shd w:val="clear" w:color="auto" w:fill="auto"/>
            <w:noWrap/>
            <w:vAlign w:val="center"/>
            <w:hideMark/>
          </w:tcPr>
          <w:p w14:paraId="7B32F9CB" w14:textId="133DF910" w:rsidR="00965D2F" w:rsidRPr="003105ED" w:rsidRDefault="00FB67A8" w:rsidP="00006011">
            <w:pPr>
              <w:jc w:val="center"/>
              <w:rPr>
                <w:rFonts w:ascii="Cambria" w:eastAsia="Times New Roman" w:hAnsi="Cambria" w:cs="Times New Roman"/>
                <w:b/>
                <w:color w:val="000000"/>
              </w:rPr>
            </w:pPr>
            <w:r>
              <w:rPr>
                <w:rFonts w:ascii="Cambria" w:eastAsia="Times New Roman" w:hAnsi="Cambria"/>
                <w:color w:val="000000"/>
              </w:rPr>
              <w:t>0.232</w:t>
            </w:r>
          </w:p>
        </w:tc>
      </w:tr>
      <w:tr w:rsidR="00965D2F" w:rsidRPr="00FA5729" w14:paraId="4696724C"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0EA57F1D" w14:textId="77777777" w:rsidR="00965D2F" w:rsidRPr="00FB67A8" w:rsidRDefault="00965D2F" w:rsidP="00006011">
            <w:pPr>
              <w:jc w:val="center"/>
              <w:rPr>
                <w:rFonts w:ascii="Cambria" w:eastAsia="Times New Roman" w:hAnsi="Cambria" w:cs="Times New Roman"/>
                <w:b/>
                <w:color w:val="000000"/>
              </w:rPr>
            </w:pPr>
            <w:r w:rsidRPr="00FB67A8">
              <w:rPr>
                <w:rFonts w:ascii="Cambria" w:eastAsia="Times New Roman" w:hAnsi="Cambria" w:cs="Times New Roman"/>
                <w:b/>
                <w:color w:val="000000"/>
              </w:rPr>
              <w:t>Latitude</w:t>
            </w:r>
          </w:p>
        </w:tc>
        <w:tc>
          <w:tcPr>
            <w:tcW w:w="1615" w:type="dxa"/>
            <w:tcBorders>
              <w:top w:val="nil"/>
              <w:left w:val="nil"/>
              <w:bottom w:val="nil"/>
              <w:right w:val="nil"/>
            </w:tcBorders>
            <w:shd w:val="clear" w:color="auto" w:fill="auto"/>
            <w:noWrap/>
            <w:vAlign w:val="center"/>
            <w:hideMark/>
          </w:tcPr>
          <w:p w14:paraId="66DFE197" w14:textId="77777777" w:rsidR="00965D2F" w:rsidRPr="00FB67A8" w:rsidRDefault="00965D2F" w:rsidP="00006011">
            <w:pPr>
              <w:jc w:val="center"/>
              <w:rPr>
                <w:rFonts w:ascii="Cambria" w:eastAsia="Times New Roman" w:hAnsi="Cambria" w:cs="Times New Roman"/>
                <w:b/>
                <w:color w:val="000000"/>
              </w:rPr>
            </w:pPr>
            <w:r w:rsidRPr="00FB67A8">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29F16EFE" w14:textId="52262EC7" w:rsidR="00965D2F" w:rsidRPr="00FB67A8" w:rsidRDefault="00FB67A8" w:rsidP="00006011">
            <w:pPr>
              <w:jc w:val="center"/>
              <w:rPr>
                <w:rFonts w:ascii="Cambria" w:eastAsia="Times New Roman" w:hAnsi="Cambria" w:cs="Times New Roman"/>
                <w:b/>
                <w:color w:val="000000"/>
              </w:rPr>
            </w:pPr>
            <w:r w:rsidRPr="00FB67A8">
              <w:rPr>
                <w:rFonts w:ascii="Cambria" w:eastAsia="Times New Roman" w:hAnsi="Cambria"/>
                <w:b/>
                <w:color w:val="000000"/>
              </w:rPr>
              <w:t>5.32</w:t>
            </w:r>
          </w:p>
        </w:tc>
        <w:tc>
          <w:tcPr>
            <w:tcW w:w="1936" w:type="dxa"/>
            <w:tcBorders>
              <w:top w:val="nil"/>
              <w:left w:val="nil"/>
              <w:bottom w:val="nil"/>
              <w:right w:val="nil"/>
            </w:tcBorders>
            <w:shd w:val="clear" w:color="auto" w:fill="auto"/>
            <w:noWrap/>
            <w:vAlign w:val="center"/>
            <w:hideMark/>
          </w:tcPr>
          <w:p w14:paraId="2E3BC8E3" w14:textId="0C1AA052" w:rsidR="00965D2F" w:rsidRPr="00FB67A8" w:rsidRDefault="00FB67A8" w:rsidP="00006011">
            <w:pPr>
              <w:jc w:val="center"/>
              <w:rPr>
                <w:rFonts w:ascii="Cambria" w:eastAsia="Times New Roman" w:hAnsi="Cambria" w:cs="Times New Roman"/>
                <w:b/>
                <w:color w:val="000000"/>
              </w:rPr>
            </w:pPr>
            <w:r>
              <w:rPr>
                <w:rFonts w:ascii="Cambria" w:eastAsia="Times New Roman" w:hAnsi="Cambria"/>
                <w:b/>
                <w:color w:val="000000"/>
              </w:rPr>
              <w:t>&lt;0.021</w:t>
            </w:r>
            <w:r w:rsidR="00DE4340" w:rsidRPr="00FB67A8">
              <w:rPr>
                <w:rFonts w:ascii="Cambria" w:eastAsia="Times New Roman" w:hAnsi="Cambria"/>
                <w:b/>
                <w:color w:val="000000"/>
              </w:rPr>
              <w:t>*</w:t>
            </w:r>
          </w:p>
        </w:tc>
      </w:tr>
      <w:tr w:rsidR="00965D2F" w:rsidRPr="00FA5729" w14:paraId="7361E955" w14:textId="77777777" w:rsidTr="0038370A">
        <w:trPr>
          <w:trHeight w:val="586"/>
          <w:jc w:val="center"/>
        </w:trPr>
        <w:tc>
          <w:tcPr>
            <w:tcW w:w="4192" w:type="dxa"/>
            <w:tcBorders>
              <w:top w:val="nil"/>
              <w:left w:val="nil"/>
              <w:right w:val="nil"/>
            </w:tcBorders>
            <w:shd w:val="clear" w:color="auto" w:fill="auto"/>
            <w:noWrap/>
            <w:vAlign w:val="center"/>
            <w:hideMark/>
          </w:tcPr>
          <w:p w14:paraId="14ABB28A" w14:textId="26D9B668" w:rsidR="00965D2F" w:rsidRPr="00DE4340" w:rsidRDefault="00DE4340" w:rsidP="00006011">
            <w:pPr>
              <w:jc w:val="center"/>
              <w:rPr>
                <w:rFonts w:ascii="Cambria" w:eastAsia="Times New Roman" w:hAnsi="Cambria" w:cs="Times New Roman"/>
                <w:b/>
                <w:color w:val="000000"/>
              </w:rPr>
            </w:pPr>
            <w:r w:rsidRPr="00DE4340">
              <w:rPr>
                <w:rFonts w:ascii="Cambria" w:eastAsia="Times New Roman" w:hAnsi="Cambria" w:cs="Times New Roman"/>
                <w:b/>
                <w:color w:val="000000"/>
              </w:rPr>
              <w:t>Daylength</w:t>
            </w:r>
            <w:r w:rsidR="00965D2F" w:rsidRPr="00DE4340">
              <w:rPr>
                <w:rFonts w:ascii="Cambria" w:eastAsia="Times New Roman" w:hAnsi="Cambria" w:cs="Times New Roman"/>
                <w:b/>
                <w:color w:val="000000"/>
              </w:rPr>
              <w:t xml:space="preserve"> index</w:t>
            </w:r>
          </w:p>
        </w:tc>
        <w:tc>
          <w:tcPr>
            <w:tcW w:w="1615" w:type="dxa"/>
            <w:tcBorders>
              <w:top w:val="nil"/>
              <w:left w:val="nil"/>
              <w:right w:val="nil"/>
            </w:tcBorders>
            <w:shd w:val="clear" w:color="auto" w:fill="auto"/>
            <w:noWrap/>
            <w:vAlign w:val="center"/>
            <w:hideMark/>
          </w:tcPr>
          <w:p w14:paraId="39BD24FC" w14:textId="77777777" w:rsidR="00965D2F" w:rsidRPr="00DE4340" w:rsidRDefault="00965D2F" w:rsidP="00006011">
            <w:pPr>
              <w:jc w:val="center"/>
              <w:rPr>
                <w:rFonts w:ascii="Cambria" w:eastAsia="Times New Roman" w:hAnsi="Cambria" w:cs="Times New Roman"/>
                <w:b/>
                <w:color w:val="000000"/>
              </w:rPr>
            </w:pPr>
            <w:r w:rsidRPr="00DE4340">
              <w:rPr>
                <w:rFonts w:ascii="Cambria" w:eastAsia="Times New Roman" w:hAnsi="Cambria" w:cs="Times New Roman"/>
                <w:b/>
                <w:color w:val="000000"/>
              </w:rPr>
              <w:t>1</w:t>
            </w:r>
          </w:p>
        </w:tc>
        <w:tc>
          <w:tcPr>
            <w:tcW w:w="1255" w:type="dxa"/>
            <w:tcBorders>
              <w:top w:val="nil"/>
              <w:left w:val="nil"/>
              <w:right w:val="nil"/>
            </w:tcBorders>
            <w:shd w:val="clear" w:color="auto" w:fill="auto"/>
            <w:noWrap/>
            <w:vAlign w:val="center"/>
            <w:hideMark/>
          </w:tcPr>
          <w:p w14:paraId="55B3CB32" w14:textId="4D32E65E" w:rsidR="00965D2F" w:rsidRPr="00DE4340" w:rsidRDefault="00FB67A8" w:rsidP="00DE4340">
            <w:pPr>
              <w:jc w:val="center"/>
              <w:rPr>
                <w:rFonts w:ascii="Cambria" w:eastAsia="Times New Roman" w:hAnsi="Cambria" w:cs="Times New Roman"/>
                <w:b/>
                <w:color w:val="000000"/>
              </w:rPr>
            </w:pPr>
            <w:r>
              <w:rPr>
                <w:rFonts w:ascii="Cambria" w:eastAsia="Times New Roman" w:hAnsi="Cambria"/>
                <w:b/>
                <w:color w:val="000000"/>
              </w:rPr>
              <w:t>3.47</w:t>
            </w:r>
          </w:p>
        </w:tc>
        <w:tc>
          <w:tcPr>
            <w:tcW w:w="1936" w:type="dxa"/>
            <w:tcBorders>
              <w:top w:val="nil"/>
              <w:left w:val="nil"/>
              <w:right w:val="nil"/>
            </w:tcBorders>
            <w:shd w:val="clear" w:color="auto" w:fill="auto"/>
            <w:noWrap/>
            <w:vAlign w:val="center"/>
            <w:hideMark/>
          </w:tcPr>
          <w:p w14:paraId="6D871C9F" w14:textId="1C64594A" w:rsidR="00965D2F" w:rsidRPr="00DE4340" w:rsidRDefault="00965D2F" w:rsidP="00006011">
            <w:pPr>
              <w:jc w:val="center"/>
              <w:rPr>
                <w:rFonts w:ascii="Cambria" w:eastAsia="Times New Roman" w:hAnsi="Cambria" w:cs="Times New Roman"/>
                <w:b/>
                <w:color w:val="000000"/>
              </w:rPr>
            </w:pPr>
            <w:r w:rsidRPr="00DE4340">
              <w:rPr>
                <w:rFonts w:ascii="Cambria" w:eastAsia="Times New Roman" w:hAnsi="Cambria"/>
                <w:b/>
                <w:color w:val="000000"/>
              </w:rPr>
              <w:t>0.</w:t>
            </w:r>
            <w:r w:rsidR="00DE4340">
              <w:rPr>
                <w:rFonts w:ascii="Cambria" w:eastAsia="Times New Roman" w:hAnsi="Cambria"/>
                <w:b/>
                <w:color w:val="000000"/>
              </w:rPr>
              <w:t>0</w:t>
            </w:r>
            <w:r w:rsidR="00FB67A8">
              <w:rPr>
                <w:rFonts w:ascii="Cambria" w:eastAsia="Times New Roman" w:hAnsi="Cambria"/>
                <w:b/>
                <w:color w:val="000000"/>
              </w:rPr>
              <w:t>62</w:t>
            </w:r>
          </w:p>
        </w:tc>
      </w:tr>
      <w:tr w:rsidR="00965D2F" w:rsidRPr="00FA5729" w14:paraId="50746A07" w14:textId="77777777" w:rsidTr="0038370A">
        <w:trPr>
          <w:trHeight w:val="586"/>
          <w:jc w:val="center"/>
        </w:trPr>
        <w:tc>
          <w:tcPr>
            <w:tcW w:w="4192" w:type="dxa"/>
            <w:tcBorders>
              <w:top w:val="nil"/>
              <w:left w:val="nil"/>
              <w:bottom w:val="single" w:sz="4" w:space="0" w:color="auto"/>
              <w:right w:val="nil"/>
            </w:tcBorders>
            <w:shd w:val="clear" w:color="auto" w:fill="auto"/>
            <w:noWrap/>
            <w:vAlign w:val="center"/>
            <w:hideMark/>
          </w:tcPr>
          <w:p w14:paraId="0E415F89"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Overwintering status * East vs. west</w:t>
            </w:r>
          </w:p>
        </w:tc>
        <w:tc>
          <w:tcPr>
            <w:tcW w:w="1615" w:type="dxa"/>
            <w:tcBorders>
              <w:top w:val="nil"/>
              <w:left w:val="nil"/>
              <w:bottom w:val="single" w:sz="4" w:space="0" w:color="auto"/>
              <w:right w:val="nil"/>
            </w:tcBorders>
            <w:shd w:val="clear" w:color="auto" w:fill="auto"/>
            <w:noWrap/>
            <w:vAlign w:val="center"/>
            <w:hideMark/>
          </w:tcPr>
          <w:p w14:paraId="3DE7DFF3"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nil"/>
              <w:left w:val="nil"/>
              <w:bottom w:val="single" w:sz="4" w:space="0" w:color="auto"/>
              <w:right w:val="nil"/>
            </w:tcBorders>
            <w:shd w:val="clear" w:color="auto" w:fill="auto"/>
            <w:noWrap/>
            <w:vAlign w:val="center"/>
            <w:hideMark/>
          </w:tcPr>
          <w:p w14:paraId="793B8A7F" w14:textId="63008BCA" w:rsidR="00965D2F" w:rsidRPr="003105ED" w:rsidRDefault="00FB67A8" w:rsidP="00006011">
            <w:pPr>
              <w:jc w:val="center"/>
              <w:rPr>
                <w:rFonts w:ascii="Cambria" w:eastAsia="Times New Roman" w:hAnsi="Cambria" w:cs="Times New Roman"/>
                <w:color w:val="000000"/>
              </w:rPr>
            </w:pPr>
            <w:r>
              <w:rPr>
                <w:rFonts w:ascii="Cambria" w:eastAsia="Times New Roman" w:hAnsi="Cambria"/>
                <w:color w:val="000000"/>
              </w:rPr>
              <w:t>0.97</w:t>
            </w:r>
          </w:p>
        </w:tc>
        <w:tc>
          <w:tcPr>
            <w:tcW w:w="1936" w:type="dxa"/>
            <w:tcBorders>
              <w:top w:val="nil"/>
              <w:left w:val="nil"/>
              <w:bottom w:val="single" w:sz="4" w:space="0" w:color="auto"/>
              <w:right w:val="nil"/>
            </w:tcBorders>
            <w:shd w:val="clear" w:color="auto" w:fill="auto"/>
            <w:noWrap/>
            <w:vAlign w:val="center"/>
            <w:hideMark/>
          </w:tcPr>
          <w:p w14:paraId="7C3D22FE" w14:textId="493B0CBA" w:rsidR="00965D2F" w:rsidRPr="003105ED" w:rsidRDefault="00965D2F" w:rsidP="00006011">
            <w:pPr>
              <w:jc w:val="center"/>
              <w:rPr>
                <w:rFonts w:ascii="Cambria" w:eastAsia="Times New Roman" w:hAnsi="Cambria" w:cs="Times New Roman"/>
                <w:b/>
                <w:color w:val="000000"/>
              </w:rPr>
            </w:pPr>
            <w:r w:rsidRPr="003105ED">
              <w:rPr>
                <w:rFonts w:ascii="Cambria" w:eastAsia="Times New Roman" w:hAnsi="Cambria"/>
                <w:color w:val="000000"/>
              </w:rPr>
              <w:t>0.</w:t>
            </w:r>
            <w:r w:rsidR="00FB67A8">
              <w:rPr>
                <w:rFonts w:ascii="Cambria" w:eastAsia="Times New Roman" w:hAnsi="Cambria"/>
                <w:color w:val="000000"/>
              </w:rPr>
              <w:t>325</w:t>
            </w:r>
          </w:p>
        </w:tc>
      </w:tr>
    </w:tbl>
    <w:p w14:paraId="2CB7F172" w14:textId="77777777" w:rsidR="00BB04C9" w:rsidRDefault="00BB04C9">
      <w:pPr>
        <w:rPr>
          <w:rFonts w:ascii="Cambria" w:hAnsi="Cambria"/>
          <w:b/>
        </w:rPr>
      </w:pPr>
    </w:p>
    <w:p w14:paraId="1F259726" w14:textId="0D9A60F1" w:rsidR="00BB04C9" w:rsidRDefault="00BB04C9">
      <w:pPr>
        <w:rPr>
          <w:rFonts w:ascii="Cambria" w:hAnsi="Cambria"/>
          <w:b/>
        </w:rPr>
      </w:pPr>
      <w:r>
        <w:rPr>
          <w:rFonts w:ascii="Cambria" w:hAnsi="Cambria"/>
          <w:b/>
          <w:noProof/>
        </w:rPr>
        <mc:AlternateContent>
          <mc:Choice Requires="wps">
            <w:drawing>
              <wp:anchor distT="0" distB="0" distL="114300" distR="114300" simplePos="0" relativeHeight="251674624" behindDoc="0" locked="0" layoutInCell="1" allowOverlap="1" wp14:anchorId="70F37F6E" wp14:editId="000EC692">
                <wp:simplePos x="0" y="0"/>
                <wp:positionH relativeFrom="column">
                  <wp:posOffset>-342900</wp:posOffset>
                </wp:positionH>
                <wp:positionV relativeFrom="paragraph">
                  <wp:posOffset>230505</wp:posOffset>
                </wp:positionV>
                <wp:extent cx="6400800" cy="1446530"/>
                <wp:effectExtent l="0" t="0" r="0" b="1270"/>
                <wp:wrapSquare wrapText="bothSides"/>
                <wp:docPr id="15" name="Text Box 15"/>
                <wp:cNvGraphicFramePr/>
                <a:graphic xmlns:a="http://schemas.openxmlformats.org/drawingml/2006/main">
                  <a:graphicData uri="http://schemas.microsoft.com/office/word/2010/wordprocessingShape">
                    <wps:wsp>
                      <wps:cNvSpPr txBox="1"/>
                      <wps:spPr>
                        <a:xfrm>
                          <a:off x="0" y="0"/>
                          <a:ext cx="6400800" cy="14465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D8E5E" w14:textId="40BC95C1" w:rsidR="0045662E" w:rsidRDefault="0045662E" w:rsidP="009E3E0F">
                            <w:pPr>
                              <w:spacing w:line="480" w:lineRule="auto"/>
                              <w:jc w:val="both"/>
                            </w:pPr>
                            <w:r w:rsidRPr="00BF262F">
                              <w:rPr>
                                <w:b/>
                              </w:rPr>
                              <w:t xml:space="preserve">Table 2 – </w:t>
                            </w:r>
                            <w:r>
                              <w:t>ANOVA results for models assessing (a) forewing area and (b) roundness. Predictors with p&lt;0.1 are shown in bold, with asterisks corresponding to levels of significance. Results were calculated using type III sums of squares in the car package [</w:t>
                            </w:r>
                            <w:del w:id="545" w:author="Micah Freedman" w:date="2018-08-31T02:44:00Z">
                              <w:r w:rsidDel="001E4976">
                                <w:delText>5</w:delText>
                              </w:r>
                            </w:del>
                            <w:ins w:id="546" w:author="Micah Freedman" w:date="2018-08-31T02:44:00Z">
                              <w:r w:rsidR="001E4976">
                                <w:t>55</w:t>
                              </w:r>
                            </w:ins>
                            <w:del w:id="547" w:author="Micah Freedman" w:date="2018-08-31T02:09:00Z">
                              <w:r w:rsidDel="00AF7AE0">
                                <w:delText>2</w:delText>
                              </w:r>
                            </w:del>
                            <w:r>
                              <w:t>].</w:t>
                            </w:r>
                            <w:bookmarkStart w:id="548" w:name="_GoBack"/>
                            <w:bookmarkEnd w:id="54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27" type="#_x0000_t202" style="position:absolute;margin-left:-26.95pt;margin-top:18.15pt;width:7in;height:113.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" filled="f" stroked="f">
                <v:textbox>
                  <w:txbxContent>
                    <w:p w14:paraId="094D8E5E" w14:textId="40BC95C1" w:rsidR="0045662E" w:rsidRDefault="0045662E" w:rsidP="009E3E0F">
                      <w:pPr>
                        <w:spacing w:line="480" w:lineRule="auto"/>
                        <w:jc w:val="both"/>
                      </w:pPr>
                      <w:r w:rsidRPr="00BF262F">
                        <w:rPr>
                          <w:b/>
                        </w:rPr>
                        <w:t xml:space="preserve">Table 2 – </w:t>
                      </w:r>
                      <w:r>
                        <w:t>ANOVA results for models assessing (a) forewing area and (b) roundness. Predictors with p&lt;0.1 are shown in bold, with asterisks corresponding to levels of significance. Results were calculated using type III sums of squares in the car package [</w:t>
                      </w:r>
                      <w:del w:id="549" w:author="Micah Freedman" w:date="2018-08-31T02:44:00Z">
                        <w:r w:rsidDel="001E4976">
                          <w:delText>5</w:delText>
                        </w:r>
                      </w:del>
                      <w:ins w:id="550" w:author="Micah Freedman" w:date="2018-08-31T02:44:00Z">
                        <w:r w:rsidR="001E4976">
                          <w:t>55</w:t>
                        </w:r>
                      </w:ins>
                      <w:del w:id="551" w:author="Micah Freedman" w:date="2018-08-31T02:09:00Z">
                        <w:r w:rsidDel="00AF7AE0">
                          <w:delText>2</w:delText>
                        </w:r>
                      </w:del>
                      <w:r>
                        <w:t>].</w:t>
                      </w:r>
                      <w:bookmarkStart w:id="552" w:name="_GoBack"/>
                      <w:bookmarkEnd w:id="552"/>
                    </w:p>
                  </w:txbxContent>
                </v:textbox>
                <w10:wrap type="square"/>
              </v:shape>
            </w:pict>
          </mc:Fallback>
        </mc:AlternateContent>
      </w:r>
      <w:r>
        <w:rPr>
          <w:rFonts w:ascii="Cambria" w:hAnsi="Cambria"/>
          <w:b/>
        </w:rPr>
        <w:br w:type="page"/>
      </w:r>
    </w:p>
    <w:tbl>
      <w:tblPr>
        <w:tblpPr w:leftFromText="180" w:rightFromText="180" w:vertAnchor="text" w:horzAnchor="page" w:tblpX="1729" w:tblpY="-359"/>
        <w:tblW w:w="8998" w:type="dxa"/>
        <w:tblLook w:val="04A0" w:firstRow="1" w:lastRow="0" w:firstColumn="1" w:lastColumn="0" w:noHBand="0" w:noVBand="1"/>
      </w:tblPr>
      <w:tblGrid>
        <w:gridCol w:w="4192"/>
        <w:gridCol w:w="1615"/>
        <w:gridCol w:w="1255"/>
        <w:gridCol w:w="1936"/>
      </w:tblGrid>
      <w:tr w:rsidR="007D710A" w:rsidRPr="003105ED" w14:paraId="0B3C939E" w14:textId="77777777" w:rsidTr="00B44D8B">
        <w:trPr>
          <w:trHeight w:val="720"/>
        </w:trPr>
        <w:tc>
          <w:tcPr>
            <w:tcW w:w="8998" w:type="dxa"/>
            <w:gridSpan w:val="4"/>
            <w:tcBorders>
              <w:top w:val="single" w:sz="4" w:space="0" w:color="auto"/>
              <w:left w:val="nil"/>
              <w:bottom w:val="single" w:sz="4" w:space="0" w:color="auto"/>
              <w:right w:val="nil"/>
            </w:tcBorders>
            <w:shd w:val="clear" w:color="auto" w:fill="auto"/>
            <w:noWrap/>
            <w:vAlign w:val="center"/>
          </w:tcPr>
          <w:p w14:paraId="4942301D" w14:textId="77777777" w:rsidR="007D710A" w:rsidRPr="003105ED" w:rsidRDefault="007D710A" w:rsidP="007D710A">
            <w:pPr>
              <w:jc w:val="center"/>
              <w:rPr>
                <w:rFonts w:ascii="Cambria" w:eastAsia="Times New Roman" w:hAnsi="Cambria" w:cs="Times New Roman"/>
                <w:b/>
                <w:bCs/>
                <w:i/>
                <w:color w:val="000000"/>
              </w:rPr>
            </w:pPr>
            <w:r w:rsidRPr="003105ED">
              <w:rPr>
                <w:rFonts w:ascii="Cambria" w:eastAsia="Times New Roman" w:hAnsi="Cambria" w:cs="Times New Roman"/>
                <w:b/>
                <w:bCs/>
                <w:i/>
                <w:color w:val="000000"/>
              </w:rPr>
              <w:t>(a). Response variable: Forewing area</w:t>
            </w:r>
          </w:p>
        </w:tc>
      </w:tr>
      <w:tr w:rsidR="007D710A" w:rsidRPr="003105ED" w14:paraId="524B4B4F" w14:textId="77777777" w:rsidTr="00B44D8B">
        <w:trPr>
          <w:trHeight w:val="432"/>
        </w:trPr>
        <w:tc>
          <w:tcPr>
            <w:tcW w:w="4192" w:type="dxa"/>
            <w:tcBorders>
              <w:top w:val="single" w:sz="4" w:space="0" w:color="auto"/>
              <w:left w:val="nil"/>
              <w:bottom w:val="single" w:sz="4" w:space="0" w:color="auto"/>
              <w:right w:val="nil"/>
            </w:tcBorders>
            <w:shd w:val="clear" w:color="auto" w:fill="auto"/>
            <w:noWrap/>
            <w:vAlign w:val="center"/>
            <w:hideMark/>
          </w:tcPr>
          <w:p w14:paraId="2DF7C807"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15C16DCB"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389DAF88" w14:textId="06F96116" w:rsidR="007D710A" w:rsidRPr="003105ED" w:rsidRDefault="00C14057" w:rsidP="007D710A">
            <w:pPr>
              <w:jc w:val="center"/>
              <w:rPr>
                <w:rFonts w:ascii="Cambria" w:eastAsia="Times New Roman" w:hAnsi="Cambria" w:cs="Times New Roman"/>
                <w:b/>
                <w:bCs/>
                <w:color w:val="000000"/>
              </w:rPr>
            </w:pPr>
            <w:ins w:id="553" w:author="Micah Freedman" w:date="2018-08-28T10:25:00Z">
              <w:r w:rsidRPr="00C14057">
                <w:rPr>
                  <w:rFonts w:ascii="Cambria" w:hAnsi="Cambria" w:cs="Lucida Grande"/>
                  <w:b/>
                  <w:color w:val="000000"/>
                </w:rPr>
                <w:t>χ</w:t>
              </w:r>
              <w:r w:rsidRPr="003105ED">
                <w:rPr>
                  <w:rFonts w:ascii="Cambria" w:hAnsi="Cambria" w:cs="Lucida Grande"/>
                  <w:b/>
                  <w:color w:val="000000"/>
                  <w:vertAlign w:val="superscript"/>
                </w:rPr>
                <w:t>2</w:t>
              </w:r>
            </w:ins>
            <w:del w:id="554" w:author="Micah Freedman" w:date="2018-08-28T10:25:00Z">
              <w:r w:rsidR="007D710A" w:rsidRPr="003105ED" w:rsidDel="00C14057">
                <w:rPr>
                  <w:rFonts w:ascii="Cambria" w:hAnsi="Cambria" w:cs="Lucida Grande"/>
                  <w:b/>
                  <w:color w:val="000000"/>
                </w:rPr>
                <w:delText>Χ</w:delText>
              </w:r>
              <w:r w:rsidR="007D710A" w:rsidRPr="003105ED" w:rsidDel="00C14057">
                <w:rPr>
                  <w:rFonts w:ascii="Cambria" w:hAnsi="Cambria" w:cs="Lucida Grande"/>
                  <w:b/>
                  <w:color w:val="000000"/>
                  <w:vertAlign w:val="superscript"/>
                </w:rPr>
                <w:delText>2</w:delText>
              </w:r>
            </w:del>
          </w:p>
        </w:tc>
        <w:tc>
          <w:tcPr>
            <w:tcW w:w="1936" w:type="dxa"/>
            <w:tcBorders>
              <w:top w:val="single" w:sz="4" w:space="0" w:color="auto"/>
              <w:left w:val="nil"/>
              <w:bottom w:val="single" w:sz="4" w:space="0" w:color="auto"/>
              <w:right w:val="nil"/>
            </w:tcBorders>
            <w:shd w:val="clear" w:color="auto" w:fill="auto"/>
            <w:noWrap/>
            <w:vAlign w:val="center"/>
            <w:hideMark/>
          </w:tcPr>
          <w:p w14:paraId="1463C362"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7D710A" w:rsidRPr="003105ED" w14:paraId="651F8613" w14:textId="77777777" w:rsidTr="007D710A">
        <w:trPr>
          <w:trHeight w:val="586"/>
        </w:trPr>
        <w:tc>
          <w:tcPr>
            <w:tcW w:w="4192" w:type="dxa"/>
            <w:tcBorders>
              <w:top w:val="single" w:sz="4" w:space="0" w:color="auto"/>
              <w:left w:val="nil"/>
              <w:bottom w:val="nil"/>
              <w:right w:val="nil"/>
            </w:tcBorders>
            <w:shd w:val="clear" w:color="auto" w:fill="auto"/>
            <w:noWrap/>
            <w:vAlign w:val="center"/>
            <w:hideMark/>
          </w:tcPr>
          <w:p w14:paraId="2D950532" w14:textId="77777777" w:rsidR="007D710A" w:rsidRPr="00DB2ADA" w:rsidRDefault="007D710A" w:rsidP="007D710A">
            <w:pPr>
              <w:jc w:val="center"/>
              <w:rPr>
                <w:rFonts w:ascii="Cambria" w:eastAsia="Times New Roman" w:hAnsi="Cambria" w:cs="Times New Roman"/>
                <w:b/>
                <w:color w:val="000000"/>
              </w:rPr>
            </w:pPr>
            <w:r w:rsidRPr="00DB2ADA">
              <w:rPr>
                <w:rFonts w:ascii="Cambria" w:eastAsia="Times New Roman" w:hAnsi="Cambria" w:cs="Times New Roman"/>
                <w:b/>
                <w:color w:val="000000"/>
              </w:rPr>
              <w:t>Milkweed species</w:t>
            </w:r>
          </w:p>
        </w:tc>
        <w:tc>
          <w:tcPr>
            <w:tcW w:w="1615" w:type="dxa"/>
            <w:tcBorders>
              <w:top w:val="single" w:sz="4" w:space="0" w:color="auto"/>
              <w:left w:val="nil"/>
              <w:bottom w:val="nil"/>
              <w:right w:val="nil"/>
            </w:tcBorders>
            <w:shd w:val="clear" w:color="auto" w:fill="auto"/>
            <w:noWrap/>
            <w:vAlign w:val="center"/>
            <w:hideMark/>
          </w:tcPr>
          <w:p w14:paraId="48F50D6E" w14:textId="77777777" w:rsidR="007D710A" w:rsidRPr="00DB2ADA" w:rsidRDefault="007D710A" w:rsidP="007D710A">
            <w:pPr>
              <w:jc w:val="center"/>
              <w:rPr>
                <w:rFonts w:ascii="Cambria" w:eastAsia="Times New Roman" w:hAnsi="Cambria" w:cs="Times New Roman"/>
                <w:b/>
                <w:color w:val="000000"/>
              </w:rPr>
            </w:pPr>
            <w:r w:rsidRPr="00DB2ADA">
              <w:rPr>
                <w:rFonts w:ascii="Cambria" w:eastAsia="Times New Roman" w:hAnsi="Cambria" w:cs="Times New Roman"/>
                <w:b/>
                <w:color w:val="000000"/>
              </w:rPr>
              <w:t>3</w:t>
            </w:r>
          </w:p>
        </w:tc>
        <w:tc>
          <w:tcPr>
            <w:tcW w:w="1255" w:type="dxa"/>
            <w:tcBorders>
              <w:top w:val="single" w:sz="4" w:space="0" w:color="auto"/>
              <w:left w:val="nil"/>
              <w:bottom w:val="nil"/>
              <w:right w:val="nil"/>
            </w:tcBorders>
            <w:shd w:val="clear" w:color="auto" w:fill="auto"/>
            <w:noWrap/>
            <w:vAlign w:val="center"/>
            <w:hideMark/>
          </w:tcPr>
          <w:p w14:paraId="7C110CA0" w14:textId="77777777" w:rsidR="007D710A" w:rsidRPr="00DB2ADA" w:rsidRDefault="007D710A" w:rsidP="007D710A">
            <w:pPr>
              <w:jc w:val="center"/>
              <w:rPr>
                <w:rFonts w:ascii="Cambria" w:eastAsia="Times New Roman" w:hAnsi="Cambria" w:cs="Times New Roman"/>
                <w:b/>
                <w:color w:val="000000"/>
              </w:rPr>
            </w:pPr>
            <w:r>
              <w:rPr>
                <w:rFonts w:ascii="Cambria" w:eastAsia="Times New Roman" w:hAnsi="Cambria" w:cs="Times New Roman"/>
                <w:b/>
                <w:color w:val="000000"/>
              </w:rPr>
              <w:t>17.76</w:t>
            </w:r>
          </w:p>
        </w:tc>
        <w:tc>
          <w:tcPr>
            <w:tcW w:w="1936" w:type="dxa"/>
            <w:tcBorders>
              <w:top w:val="single" w:sz="4" w:space="0" w:color="auto"/>
              <w:left w:val="nil"/>
              <w:bottom w:val="nil"/>
              <w:right w:val="nil"/>
            </w:tcBorders>
            <w:shd w:val="clear" w:color="auto" w:fill="auto"/>
            <w:noWrap/>
            <w:vAlign w:val="center"/>
            <w:hideMark/>
          </w:tcPr>
          <w:p w14:paraId="351E43E5" w14:textId="77777777" w:rsidR="007D710A" w:rsidRPr="00DB2ADA" w:rsidRDefault="007D710A" w:rsidP="007D710A">
            <w:pPr>
              <w:jc w:val="center"/>
              <w:rPr>
                <w:rFonts w:ascii="Cambria" w:eastAsia="Times New Roman" w:hAnsi="Cambria" w:cs="Times New Roman"/>
                <w:b/>
                <w:color w:val="000000"/>
              </w:rPr>
            </w:pPr>
            <w:r w:rsidRPr="00DB2ADA">
              <w:rPr>
                <w:rFonts w:ascii="Cambria" w:eastAsia="Times New Roman" w:hAnsi="Cambria" w:cs="Times New Roman"/>
                <w:b/>
                <w:color w:val="000000"/>
              </w:rPr>
              <w:t>&lt;0.001***</w:t>
            </w:r>
          </w:p>
        </w:tc>
      </w:tr>
      <w:tr w:rsidR="007D710A" w:rsidRPr="003105ED" w14:paraId="4E0D1319" w14:textId="77777777" w:rsidTr="007D710A">
        <w:trPr>
          <w:trHeight w:val="586"/>
        </w:trPr>
        <w:tc>
          <w:tcPr>
            <w:tcW w:w="4192" w:type="dxa"/>
            <w:tcBorders>
              <w:top w:val="nil"/>
              <w:left w:val="nil"/>
              <w:right w:val="nil"/>
            </w:tcBorders>
            <w:shd w:val="clear" w:color="auto" w:fill="auto"/>
            <w:noWrap/>
            <w:vAlign w:val="center"/>
            <w:hideMark/>
          </w:tcPr>
          <w:p w14:paraId="05677799"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Sex</w:t>
            </w:r>
          </w:p>
        </w:tc>
        <w:tc>
          <w:tcPr>
            <w:tcW w:w="1615" w:type="dxa"/>
            <w:tcBorders>
              <w:top w:val="nil"/>
              <w:left w:val="nil"/>
              <w:right w:val="nil"/>
            </w:tcBorders>
            <w:shd w:val="clear" w:color="auto" w:fill="auto"/>
            <w:noWrap/>
            <w:vAlign w:val="center"/>
            <w:hideMark/>
          </w:tcPr>
          <w:p w14:paraId="6D63E340"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1</w:t>
            </w:r>
          </w:p>
        </w:tc>
        <w:tc>
          <w:tcPr>
            <w:tcW w:w="1255" w:type="dxa"/>
            <w:tcBorders>
              <w:top w:val="nil"/>
              <w:left w:val="nil"/>
              <w:right w:val="nil"/>
            </w:tcBorders>
            <w:shd w:val="clear" w:color="auto" w:fill="auto"/>
            <w:noWrap/>
            <w:vAlign w:val="center"/>
            <w:hideMark/>
          </w:tcPr>
          <w:p w14:paraId="2C11F0B5"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2.95</w:t>
            </w:r>
          </w:p>
        </w:tc>
        <w:tc>
          <w:tcPr>
            <w:tcW w:w="1936" w:type="dxa"/>
            <w:tcBorders>
              <w:top w:val="nil"/>
              <w:left w:val="nil"/>
              <w:right w:val="nil"/>
            </w:tcBorders>
            <w:shd w:val="clear" w:color="auto" w:fill="auto"/>
            <w:noWrap/>
            <w:vAlign w:val="center"/>
            <w:hideMark/>
          </w:tcPr>
          <w:p w14:paraId="474C1D4E"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0.086</w:t>
            </w:r>
          </w:p>
        </w:tc>
      </w:tr>
      <w:tr w:rsidR="007D710A" w:rsidRPr="003105ED" w14:paraId="66BB7EE8" w14:textId="77777777" w:rsidTr="007D710A">
        <w:trPr>
          <w:trHeight w:val="586"/>
        </w:trPr>
        <w:tc>
          <w:tcPr>
            <w:tcW w:w="4192" w:type="dxa"/>
            <w:tcBorders>
              <w:top w:val="nil"/>
              <w:left w:val="nil"/>
              <w:bottom w:val="single" w:sz="4" w:space="0" w:color="auto"/>
              <w:right w:val="nil"/>
            </w:tcBorders>
            <w:shd w:val="clear" w:color="auto" w:fill="auto"/>
            <w:noWrap/>
            <w:vAlign w:val="center"/>
            <w:hideMark/>
          </w:tcPr>
          <w:p w14:paraId="66A29726"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Monarch population</w:t>
            </w:r>
          </w:p>
        </w:tc>
        <w:tc>
          <w:tcPr>
            <w:tcW w:w="1615" w:type="dxa"/>
            <w:tcBorders>
              <w:top w:val="nil"/>
              <w:left w:val="nil"/>
              <w:bottom w:val="single" w:sz="4" w:space="0" w:color="auto"/>
              <w:right w:val="nil"/>
            </w:tcBorders>
            <w:shd w:val="clear" w:color="auto" w:fill="auto"/>
            <w:noWrap/>
            <w:vAlign w:val="center"/>
            <w:hideMark/>
          </w:tcPr>
          <w:p w14:paraId="068D6A52"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3</w:t>
            </w:r>
          </w:p>
        </w:tc>
        <w:tc>
          <w:tcPr>
            <w:tcW w:w="1255" w:type="dxa"/>
            <w:tcBorders>
              <w:top w:val="nil"/>
              <w:left w:val="nil"/>
              <w:bottom w:val="single" w:sz="4" w:space="0" w:color="auto"/>
              <w:right w:val="nil"/>
            </w:tcBorders>
            <w:shd w:val="clear" w:color="auto" w:fill="auto"/>
            <w:noWrap/>
            <w:vAlign w:val="center"/>
            <w:hideMark/>
          </w:tcPr>
          <w:p w14:paraId="7A347346"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5.10</w:t>
            </w:r>
          </w:p>
        </w:tc>
        <w:tc>
          <w:tcPr>
            <w:tcW w:w="1936" w:type="dxa"/>
            <w:tcBorders>
              <w:top w:val="nil"/>
              <w:left w:val="nil"/>
              <w:bottom w:val="single" w:sz="4" w:space="0" w:color="auto"/>
              <w:right w:val="nil"/>
            </w:tcBorders>
            <w:shd w:val="clear" w:color="auto" w:fill="auto"/>
            <w:noWrap/>
            <w:vAlign w:val="center"/>
            <w:hideMark/>
          </w:tcPr>
          <w:p w14:paraId="49373A11"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0.16</w:t>
            </w:r>
            <w:r>
              <w:rPr>
                <w:rFonts w:ascii="Cambria" w:eastAsia="Times New Roman" w:hAnsi="Cambria" w:cs="Times New Roman"/>
                <w:color w:val="000000"/>
              </w:rPr>
              <w:t>4</w:t>
            </w:r>
          </w:p>
        </w:tc>
      </w:tr>
      <w:tr w:rsidR="007D710A" w:rsidRPr="003105ED" w14:paraId="26EAC9F5" w14:textId="77777777" w:rsidTr="00B44D8B">
        <w:trPr>
          <w:trHeight w:val="720"/>
        </w:trPr>
        <w:tc>
          <w:tcPr>
            <w:tcW w:w="8998" w:type="dxa"/>
            <w:gridSpan w:val="4"/>
            <w:tcBorders>
              <w:top w:val="single" w:sz="4" w:space="0" w:color="auto"/>
              <w:left w:val="nil"/>
              <w:bottom w:val="single" w:sz="4" w:space="0" w:color="auto"/>
              <w:right w:val="nil"/>
            </w:tcBorders>
            <w:shd w:val="clear" w:color="auto" w:fill="auto"/>
            <w:noWrap/>
            <w:vAlign w:val="center"/>
          </w:tcPr>
          <w:p w14:paraId="4200773A" w14:textId="63865A74" w:rsidR="007D710A" w:rsidRPr="003105ED" w:rsidRDefault="007D710A" w:rsidP="004A22C4">
            <w:pPr>
              <w:jc w:val="center"/>
              <w:rPr>
                <w:rFonts w:ascii="Cambria" w:eastAsia="Times New Roman" w:hAnsi="Cambria" w:cs="Times New Roman"/>
                <w:b/>
                <w:bCs/>
                <w:i/>
                <w:color w:val="000000"/>
              </w:rPr>
            </w:pPr>
            <w:r>
              <w:rPr>
                <w:rFonts w:ascii="Cambria" w:eastAsia="Times New Roman" w:hAnsi="Cambria" w:cs="Times New Roman"/>
                <w:b/>
                <w:bCs/>
                <w:i/>
                <w:color w:val="000000"/>
              </w:rPr>
              <w:t>(b</w:t>
            </w:r>
            <w:r w:rsidRPr="003105ED">
              <w:rPr>
                <w:rFonts w:ascii="Cambria" w:eastAsia="Times New Roman" w:hAnsi="Cambria" w:cs="Times New Roman"/>
                <w:b/>
                <w:bCs/>
                <w:i/>
                <w:color w:val="000000"/>
              </w:rPr>
              <w:t xml:space="preserve">). Response variable: Forewing </w:t>
            </w:r>
            <w:del w:id="555" w:author="Micah Freedman" w:date="2018-08-30T10:22:00Z">
              <w:r w:rsidDel="004A22C4">
                <w:rPr>
                  <w:rFonts w:ascii="Cambria" w:eastAsia="Times New Roman" w:hAnsi="Cambria" w:cs="Times New Roman"/>
                  <w:b/>
                  <w:bCs/>
                  <w:i/>
                  <w:color w:val="000000"/>
                </w:rPr>
                <w:delText>roundness</w:delText>
              </w:r>
            </w:del>
            <w:ins w:id="556" w:author="Micah Freedman" w:date="2018-08-30T10:22:00Z">
              <w:r w:rsidR="004A22C4">
                <w:rPr>
                  <w:rFonts w:ascii="Cambria" w:eastAsia="Times New Roman" w:hAnsi="Cambria" w:cs="Times New Roman"/>
                  <w:b/>
                  <w:bCs/>
                  <w:i/>
                  <w:color w:val="000000"/>
                </w:rPr>
                <w:t>elongation</w:t>
              </w:r>
            </w:ins>
          </w:p>
        </w:tc>
      </w:tr>
      <w:tr w:rsidR="007D710A" w:rsidRPr="003105ED" w14:paraId="40FC66A9" w14:textId="77777777" w:rsidTr="00B44D8B">
        <w:trPr>
          <w:trHeight w:val="432"/>
        </w:trPr>
        <w:tc>
          <w:tcPr>
            <w:tcW w:w="4192" w:type="dxa"/>
            <w:tcBorders>
              <w:top w:val="single" w:sz="4" w:space="0" w:color="auto"/>
              <w:left w:val="nil"/>
              <w:bottom w:val="single" w:sz="4" w:space="0" w:color="auto"/>
              <w:right w:val="nil"/>
            </w:tcBorders>
            <w:shd w:val="clear" w:color="auto" w:fill="auto"/>
            <w:noWrap/>
            <w:vAlign w:val="center"/>
            <w:hideMark/>
          </w:tcPr>
          <w:p w14:paraId="18528656"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30F84BEA"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40850C1A" w14:textId="67F0764A" w:rsidR="007D710A" w:rsidRPr="003105ED" w:rsidRDefault="00C14057" w:rsidP="007D710A">
            <w:pPr>
              <w:jc w:val="center"/>
              <w:rPr>
                <w:rFonts w:ascii="Cambria" w:eastAsia="Times New Roman" w:hAnsi="Cambria" w:cs="Times New Roman"/>
                <w:b/>
                <w:bCs/>
                <w:color w:val="000000"/>
              </w:rPr>
            </w:pPr>
            <w:ins w:id="557" w:author="Micah Freedman" w:date="2018-08-28T10:25:00Z">
              <w:r w:rsidRPr="00C14057">
                <w:rPr>
                  <w:rFonts w:ascii="Cambria" w:hAnsi="Cambria" w:cs="Lucida Grande"/>
                  <w:b/>
                  <w:color w:val="000000"/>
                </w:rPr>
                <w:t>χ</w:t>
              </w:r>
              <w:r w:rsidRPr="003105ED">
                <w:rPr>
                  <w:rFonts w:ascii="Cambria" w:hAnsi="Cambria" w:cs="Lucida Grande"/>
                  <w:b/>
                  <w:color w:val="000000"/>
                  <w:vertAlign w:val="superscript"/>
                </w:rPr>
                <w:t>2</w:t>
              </w:r>
            </w:ins>
            <w:del w:id="558" w:author="Micah Freedman" w:date="2018-08-28T10:25:00Z">
              <w:r w:rsidR="007D710A" w:rsidRPr="003105ED" w:rsidDel="00C14057">
                <w:rPr>
                  <w:rFonts w:ascii="Cambria" w:hAnsi="Cambria" w:cs="Lucida Grande"/>
                  <w:b/>
                  <w:color w:val="000000"/>
                </w:rPr>
                <w:delText>Χ</w:delText>
              </w:r>
              <w:r w:rsidR="007D710A" w:rsidRPr="003105ED" w:rsidDel="00C14057">
                <w:rPr>
                  <w:rFonts w:ascii="Cambria" w:hAnsi="Cambria" w:cs="Lucida Grande"/>
                  <w:b/>
                  <w:color w:val="000000"/>
                  <w:vertAlign w:val="superscript"/>
                </w:rPr>
                <w:delText>2</w:delText>
              </w:r>
            </w:del>
          </w:p>
        </w:tc>
        <w:tc>
          <w:tcPr>
            <w:tcW w:w="1936" w:type="dxa"/>
            <w:tcBorders>
              <w:top w:val="single" w:sz="4" w:space="0" w:color="auto"/>
              <w:left w:val="nil"/>
              <w:bottom w:val="single" w:sz="4" w:space="0" w:color="auto"/>
              <w:right w:val="nil"/>
            </w:tcBorders>
            <w:shd w:val="clear" w:color="auto" w:fill="auto"/>
            <w:noWrap/>
            <w:vAlign w:val="center"/>
            <w:hideMark/>
          </w:tcPr>
          <w:p w14:paraId="4B2E0ED9"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7D710A" w:rsidRPr="00DB2ADA" w14:paraId="02F768BD" w14:textId="77777777" w:rsidTr="007D710A">
        <w:trPr>
          <w:trHeight w:val="586"/>
        </w:trPr>
        <w:tc>
          <w:tcPr>
            <w:tcW w:w="4192" w:type="dxa"/>
            <w:tcBorders>
              <w:top w:val="single" w:sz="4" w:space="0" w:color="auto"/>
              <w:left w:val="nil"/>
              <w:bottom w:val="nil"/>
              <w:right w:val="nil"/>
            </w:tcBorders>
            <w:shd w:val="clear" w:color="auto" w:fill="auto"/>
            <w:noWrap/>
            <w:vAlign w:val="center"/>
            <w:hideMark/>
          </w:tcPr>
          <w:p w14:paraId="2DFB3457"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Milkweed species</w:t>
            </w:r>
          </w:p>
        </w:tc>
        <w:tc>
          <w:tcPr>
            <w:tcW w:w="1615" w:type="dxa"/>
            <w:tcBorders>
              <w:top w:val="single" w:sz="4" w:space="0" w:color="auto"/>
              <w:left w:val="nil"/>
              <w:bottom w:val="nil"/>
              <w:right w:val="nil"/>
            </w:tcBorders>
            <w:shd w:val="clear" w:color="auto" w:fill="auto"/>
            <w:noWrap/>
            <w:vAlign w:val="center"/>
            <w:hideMark/>
          </w:tcPr>
          <w:p w14:paraId="1913CA5F"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3</w:t>
            </w:r>
          </w:p>
        </w:tc>
        <w:tc>
          <w:tcPr>
            <w:tcW w:w="1255" w:type="dxa"/>
            <w:tcBorders>
              <w:top w:val="single" w:sz="4" w:space="0" w:color="auto"/>
              <w:left w:val="nil"/>
              <w:bottom w:val="nil"/>
              <w:right w:val="nil"/>
            </w:tcBorders>
            <w:shd w:val="clear" w:color="auto" w:fill="auto"/>
            <w:noWrap/>
            <w:vAlign w:val="center"/>
            <w:hideMark/>
          </w:tcPr>
          <w:p w14:paraId="27474D0B"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5.23</w:t>
            </w:r>
          </w:p>
        </w:tc>
        <w:tc>
          <w:tcPr>
            <w:tcW w:w="1936" w:type="dxa"/>
            <w:tcBorders>
              <w:top w:val="single" w:sz="4" w:space="0" w:color="auto"/>
              <w:left w:val="nil"/>
              <w:bottom w:val="nil"/>
              <w:right w:val="nil"/>
            </w:tcBorders>
            <w:shd w:val="clear" w:color="auto" w:fill="auto"/>
            <w:noWrap/>
            <w:vAlign w:val="center"/>
            <w:hideMark/>
          </w:tcPr>
          <w:p w14:paraId="7563711D"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0.1</w:t>
            </w:r>
            <w:r>
              <w:rPr>
                <w:rFonts w:ascii="Cambria" w:eastAsia="Times New Roman" w:hAnsi="Cambria" w:cs="Times New Roman"/>
                <w:color w:val="000000"/>
              </w:rPr>
              <w:t>55</w:t>
            </w:r>
          </w:p>
        </w:tc>
      </w:tr>
      <w:tr w:rsidR="007D710A" w:rsidRPr="00DB2ADA" w14:paraId="039E390B" w14:textId="77777777" w:rsidTr="007D710A">
        <w:trPr>
          <w:trHeight w:val="586"/>
        </w:trPr>
        <w:tc>
          <w:tcPr>
            <w:tcW w:w="4192" w:type="dxa"/>
            <w:tcBorders>
              <w:top w:val="nil"/>
              <w:left w:val="nil"/>
              <w:right w:val="nil"/>
            </w:tcBorders>
            <w:shd w:val="clear" w:color="auto" w:fill="auto"/>
            <w:noWrap/>
            <w:vAlign w:val="center"/>
            <w:hideMark/>
          </w:tcPr>
          <w:p w14:paraId="6879D03B"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Sex</w:t>
            </w:r>
          </w:p>
        </w:tc>
        <w:tc>
          <w:tcPr>
            <w:tcW w:w="1615" w:type="dxa"/>
            <w:tcBorders>
              <w:top w:val="nil"/>
              <w:left w:val="nil"/>
              <w:right w:val="nil"/>
            </w:tcBorders>
            <w:shd w:val="clear" w:color="auto" w:fill="auto"/>
            <w:noWrap/>
            <w:vAlign w:val="center"/>
            <w:hideMark/>
          </w:tcPr>
          <w:p w14:paraId="243662C5"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1</w:t>
            </w:r>
          </w:p>
        </w:tc>
        <w:tc>
          <w:tcPr>
            <w:tcW w:w="1255" w:type="dxa"/>
            <w:tcBorders>
              <w:top w:val="nil"/>
              <w:left w:val="nil"/>
              <w:right w:val="nil"/>
            </w:tcBorders>
            <w:shd w:val="clear" w:color="auto" w:fill="auto"/>
            <w:noWrap/>
            <w:vAlign w:val="center"/>
            <w:hideMark/>
          </w:tcPr>
          <w:p w14:paraId="5577E94B"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5.25</w:t>
            </w:r>
          </w:p>
        </w:tc>
        <w:tc>
          <w:tcPr>
            <w:tcW w:w="1936" w:type="dxa"/>
            <w:tcBorders>
              <w:top w:val="nil"/>
              <w:left w:val="nil"/>
              <w:right w:val="nil"/>
            </w:tcBorders>
            <w:shd w:val="clear" w:color="auto" w:fill="auto"/>
            <w:noWrap/>
            <w:vAlign w:val="center"/>
            <w:hideMark/>
          </w:tcPr>
          <w:p w14:paraId="743DD841"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0.022</w:t>
            </w:r>
            <w:r>
              <w:rPr>
                <w:rFonts w:ascii="Cambria" w:eastAsia="Times New Roman" w:hAnsi="Cambria" w:cs="Times New Roman"/>
                <w:b/>
                <w:color w:val="000000"/>
              </w:rPr>
              <w:t>*</w:t>
            </w:r>
          </w:p>
        </w:tc>
      </w:tr>
      <w:tr w:rsidR="007D710A" w:rsidRPr="00DB2ADA" w14:paraId="41D62F35" w14:textId="77777777" w:rsidTr="007D710A">
        <w:trPr>
          <w:trHeight w:val="586"/>
        </w:trPr>
        <w:tc>
          <w:tcPr>
            <w:tcW w:w="4192" w:type="dxa"/>
            <w:tcBorders>
              <w:top w:val="nil"/>
              <w:left w:val="nil"/>
              <w:bottom w:val="single" w:sz="4" w:space="0" w:color="auto"/>
              <w:right w:val="nil"/>
            </w:tcBorders>
            <w:shd w:val="clear" w:color="auto" w:fill="auto"/>
            <w:noWrap/>
            <w:vAlign w:val="center"/>
            <w:hideMark/>
          </w:tcPr>
          <w:p w14:paraId="67FEFF2F"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Monarch population</w:t>
            </w:r>
          </w:p>
        </w:tc>
        <w:tc>
          <w:tcPr>
            <w:tcW w:w="1615" w:type="dxa"/>
            <w:tcBorders>
              <w:top w:val="nil"/>
              <w:left w:val="nil"/>
              <w:bottom w:val="single" w:sz="4" w:space="0" w:color="auto"/>
              <w:right w:val="nil"/>
            </w:tcBorders>
            <w:shd w:val="clear" w:color="auto" w:fill="auto"/>
            <w:noWrap/>
            <w:vAlign w:val="center"/>
            <w:hideMark/>
          </w:tcPr>
          <w:p w14:paraId="3C90A403"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3</w:t>
            </w:r>
          </w:p>
        </w:tc>
        <w:tc>
          <w:tcPr>
            <w:tcW w:w="1255" w:type="dxa"/>
            <w:tcBorders>
              <w:top w:val="nil"/>
              <w:left w:val="nil"/>
              <w:bottom w:val="single" w:sz="4" w:space="0" w:color="auto"/>
              <w:right w:val="nil"/>
            </w:tcBorders>
            <w:shd w:val="clear" w:color="auto" w:fill="auto"/>
            <w:noWrap/>
            <w:vAlign w:val="center"/>
            <w:hideMark/>
          </w:tcPr>
          <w:p w14:paraId="13F0DD2F"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2.24</w:t>
            </w:r>
          </w:p>
        </w:tc>
        <w:tc>
          <w:tcPr>
            <w:tcW w:w="1936" w:type="dxa"/>
            <w:tcBorders>
              <w:top w:val="nil"/>
              <w:left w:val="nil"/>
              <w:bottom w:val="single" w:sz="4" w:space="0" w:color="auto"/>
              <w:right w:val="nil"/>
            </w:tcBorders>
            <w:shd w:val="clear" w:color="auto" w:fill="auto"/>
            <w:noWrap/>
            <w:vAlign w:val="center"/>
            <w:hideMark/>
          </w:tcPr>
          <w:p w14:paraId="1A62229A"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0.524</w:t>
            </w:r>
          </w:p>
        </w:tc>
      </w:tr>
    </w:tbl>
    <w:p w14:paraId="6A7968CA" w14:textId="3518ACAB" w:rsidR="00DB2ADA" w:rsidRDefault="009E3E0F">
      <w:pPr>
        <w:rPr>
          <w:rFonts w:ascii="Cambria" w:hAnsi="Cambria"/>
          <w:b/>
        </w:rPr>
      </w:pPr>
      <w:r>
        <w:rPr>
          <w:rFonts w:ascii="Cambria" w:hAnsi="Cambria"/>
          <w:b/>
          <w:noProof/>
        </w:rPr>
        <mc:AlternateContent>
          <mc:Choice Requires="wps">
            <w:drawing>
              <wp:anchor distT="0" distB="0" distL="114300" distR="114300" simplePos="0" relativeHeight="251695104" behindDoc="0" locked="0" layoutInCell="1" allowOverlap="1" wp14:anchorId="58387D43" wp14:editId="51E47088">
                <wp:simplePos x="0" y="0"/>
                <wp:positionH relativeFrom="column">
                  <wp:posOffset>-228600</wp:posOffset>
                </wp:positionH>
                <wp:positionV relativeFrom="paragraph">
                  <wp:posOffset>3710940</wp:posOffset>
                </wp:positionV>
                <wp:extent cx="6400800" cy="1318260"/>
                <wp:effectExtent l="0" t="0" r="0" b="2540"/>
                <wp:wrapSquare wrapText="bothSides"/>
                <wp:docPr id="35" name="Text Box 35"/>
                <wp:cNvGraphicFramePr/>
                <a:graphic xmlns:a="http://schemas.openxmlformats.org/drawingml/2006/main">
                  <a:graphicData uri="http://schemas.microsoft.com/office/word/2010/wordprocessingShape">
                    <wps:wsp>
                      <wps:cNvSpPr txBox="1"/>
                      <wps:spPr>
                        <a:xfrm>
                          <a:off x="0" y="0"/>
                          <a:ext cx="6400800" cy="13182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15891E" w14:textId="27D961D3" w:rsidR="0045662E" w:rsidRDefault="0045662E" w:rsidP="009E3E0F">
                            <w:pPr>
                              <w:spacing w:line="480" w:lineRule="auto"/>
                              <w:jc w:val="both"/>
                            </w:pPr>
                            <w:r w:rsidRPr="00BF262F">
                              <w:rPr>
                                <w:b/>
                              </w:rPr>
                              <w:t xml:space="preserve">Table </w:t>
                            </w:r>
                            <w:r>
                              <w:rPr>
                                <w:b/>
                              </w:rPr>
                              <w:t>3</w:t>
                            </w:r>
                            <w:r w:rsidRPr="00BF262F">
                              <w:rPr>
                                <w:b/>
                              </w:rPr>
                              <w:t xml:space="preserve"> – </w:t>
                            </w:r>
                            <w:r>
                              <w:t xml:space="preserve">ANOVA results for experiment assessing the contribution of milkweed host plant, sex, and monarch population for (a) forewing size and (b) forewing roundness. Milkweed species contributes strongly to variation in forewing size but not roundness.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28" type="#_x0000_t202" style="position:absolute;margin-left:-17.95pt;margin-top:292.2pt;width:7in;height:103.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" filled="f" stroked="f">
                <v:textbox>
                  <w:txbxContent>
                    <w:p w14:paraId="4A15891E" w14:textId="27D961D3" w:rsidR="0045662E" w:rsidRDefault="0045662E" w:rsidP="009E3E0F">
                      <w:pPr>
                        <w:spacing w:line="480" w:lineRule="auto"/>
                        <w:jc w:val="both"/>
                      </w:pPr>
                      <w:r w:rsidRPr="00BF262F">
                        <w:rPr>
                          <w:b/>
                        </w:rPr>
                        <w:t xml:space="preserve">Table </w:t>
                      </w:r>
                      <w:r>
                        <w:rPr>
                          <w:b/>
                        </w:rPr>
                        <w:t>3</w:t>
                      </w:r>
                      <w:r w:rsidRPr="00BF262F">
                        <w:rPr>
                          <w:b/>
                        </w:rPr>
                        <w:t xml:space="preserve"> – </w:t>
                      </w:r>
                      <w:r>
                        <w:t xml:space="preserve">ANOVA results for experiment assessing the contribution of milkweed host plant, sex, and monarch population for (a) forewing size and (b) forewing roundness. Milkweed species contributes strongly to variation in forewing size but not roundness.  </w:t>
                      </w:r>
                    </w:p>
                  </w:txbxContent>
                </v:textbox>
                <w10:wrap type="square"/>
              </v:shape>
            </w:pict>
          </mc:Fallback>
        </mc:AlternateContent>
      </w:r>
    </w:p>
    <w:p w14:paraId="04516B11" w14:textId="3E5C47E3" w:rsidR="00BC5D79" w:rsidRDefault="009133D4">
      <w:pPr>
        <w:rPr>
          <w:ins w:id="559" w:author="Micah Freedman" w:date="2018-08-21T10:28:00Z"/>
          <w:rFonts w:ascii="Cambria" w:hAnsi="Cambria"/>
          <w:b/>
        </w:rPr>
      </w:pPr>
      <w:r w:rsidRPr="00FA5729">
        <w:rPr>
          <w:rFonts w:ascii="Cambria" w:hAnsi="Cambria"/>
          <w:b/>
        </w:rPr>
        <w:br w:type="page"/>
      </w:r>
      <w:r w:rsidR="00743274">
        <w:rPr>
          <w:rFonts w:ascii="Cambria" w:hAnsi="Cambria"/>
          <w:b/>
          <w:noProof/>
        </w:rPr>
        <mc:AlternateContent>
          <mc:Choice Requires="wpg">
            <w:drawing>
              <wp:anchor distT="0" distB="0" distL="114300" distR="114300" simplePos="0" relativeHeight="251721728" behindDoc="0" locked="0" layoutInCell="1" allowOverlap="1" wp14:anchorId="753EB750" wp14:editId="421197BA">
                <wp:simplePos x="0" y="0"/>
                <wp:positionH relativeFrom="column">
                  <wp:posOffset>-685800</wp:posOffset>
                </wp:positionH>
                <wp:positionV relativeFrom="paragraph">
                  <wp:posOffset>-457200</wp:posOffset>
                </wp:positionV>
                <wp:extent cx="6515100" cy="8344535"/>
                <wp:effectExtent l="0" t="25400" r="12700" b="12065"/>
                <wp:wrapSquare wrapText="bothSides"/>
                <wp:docPr id="80" name="Group 80"/>
                <wp:cNvGraphicFramePr/>
                <a:graphic xmlns:a="http://schemas.openxmlformats.org/drawingml/2006/main">
                  <a:graphicData uri="http://schemas.microsoft.com/office/word/2010/wordprocessingGroup">
                    <wpg:wgp>
                      <wpg:cNvGrpSpPr/>
                      <wpg:grpSpPr>
                        <a:xfrm>
                          <a:off x="0" y="0"/>
                          <a:ext cx="6515100" cy="8344535"/>
                          <a:chOff x="0" y="0"/>
                          <a:chExt cx="6515100" cy="8344535"/>
                        </a:xfrm>
                      </wpg:grpSpPr>
                      <wps:wsp>
                        <wps:cNvPr id="45" name="Text Box 45"/>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954234" w14:textId="380FE751" w:rsidR="0045662E" w:rsidRPr="00BC5D79" w:rsidRDefault="0045662E" w:rsidP="00BC5D79">
                              <w:pPr>
                                <w:jc w:val="center"/>
                                <w:rPr>
                                  <w:b/>
                                  <w:sz w:val="36"/>
                                  <w:szCs w:val="36"/>
                                </w:rPr>
                                <w:pPrChange w:id="560" w:author="Micah Freedman" w:date="2018-08-21T10:33:00Z">
                                  <w:pPr/>
                                </w:pPrChange>
                              </w:pPr>
                              <w:ins w:id="561" w:author="Micah Freedman" w:date="2018-08-21T10:34:00Z">
                                <w:r>
                                  <w:rPr>
                                    <w:b/>
                                    <w:sz w:val="36"/>
                                    <w:szCs w:val="36"/>
                                  </w:rPr>
                                  <w:t>(a)</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314700" y="0"/>
                            <a:ext cx="571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D57160" w14:textId="5529D3BC" w:rsidR="0045662E" w:rsidRPr="00BC5D79" w:rsidRDefault="0045662E" w:rsidP="00BC5D79">
                              <w:pPr>
                                <w:jc w:val="center"/>
                                <w:rPr>
                                  <w:b/>
                                  <w:sz w:val="36"/>
                                  <w:szCs w:val="36"/>
                                </w:rPr>
                                <w:pPrChange w:id="562" w:author="Micah Freedman" w:date="2018-08-21T10:33:00Z">
                                  <w:pPr/>
                                </w:pPrChange>
                              </w:pPr>
                              <w:ins w:id="563" w:author="Micah Freedman" w:date="2018-08-21T10:34:00Z">
                                <w:r>
                                  <w:rPr>
                                    <w:b/>
                                    <w:sz w:val="36"/>
                                    <w:szCs w:val="36"/>
                                  </w:rPr>
                                  <w:t>(b)</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262890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54C339" w14:textId="55D20D5F" w:rsidR="0045662E" w:rsidRPr="00BC5D79" w:rsidRDefault="0045662E" w:rsidP="00BC5D79">
                              <w:pPr>
                                <w:jc w:val="center"/>
                                <w:rPr>
                                  <w:b/>
                                  <w:sz w:val="36"/>
                                  <w:szCs w:val="36"/>
                                </w:rPr>
                                <w:pPrChange w:id="564" w:author="Micah Freedman" w:date="2018-08-21T10:33:00Z">
                                  <w:pPr/>
                                </w:pPrChange>
                              </w:pPr>
                              <w:ins w:id="565" w:author="Micah Freedman" w:date="2018-08-21T10:34:00Z">
                                <w:r>
                                  <w:rPr>
                                    <w:b/>
                                    <w:sz w:val="36"/>
                                    <w:szCs w:val="36"/>
                                  </w:rPr>
                                  <w:t>(c)</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 name="Group 79"/>
                        <wpg:cNvGrpSpPr/>
                        <wpg:grpSpPr>
                          <a:xfrm>
                            <a:off x="457200" y="0"/>
                            <a:ext cx="6057900" cy="8344535"/>
                            <a:chOff x="0" y="0"/>
                            <a:chExt cx="6057900" cy="8344535"/>
                          </a:xfrm>
                        </wpg:grpSpPr>
                        <pic:pic xmlns:pic="http://schemas.openxmlformats.org/drawingml/2006/picture">
                          <pic:nvPicPr>
                            <pic:cNvPr id="43"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42900" y="2515235"/>
                              <a:ext cx="2720975" cy="2066925"/>
                            </a:xfrm>
                            <a:prstGeom prst="rect">
                              <a:avLst/>
                            </a:prstGeom>
                            <a:noFill/>
                            <a:ln>
                              <a:noFill/>
                            </a:ln>
                          </pic:spPr>
                        </pic:pic>
                        <pic:pic xmlns:pic="http://schemas.openxmlformats.org/drawingml/2006/picture">
                          <pic:nvPicPr>
                            <pic:cNvPr id="37" name="Picture 37"/>
                            <pic:cNvPicPr>
                              <a:picLocks noChangeAspect="1"/>
                            </pic:cNvPicPr>
                          </pic:nvPicPr>
                          <pic:blipFill rotWithShape="1">
                            <a:blip r:embed="rId10">
                              <a:extLst>
                                <a:ext uri="{28A0092B-C50C-407E-A947-70E740481C1C}">
                                  <a14:useLocalDpi xmlns:a14="http://schemas.microsoft.com/office/drawing/2010/main" val="0"/>
                                </a:ext>
                              </a:extLst>
                            </a:blip>
                            <a:srcRect l="15701" r="18165"/>
                            <a:stretch/>
                          </pic:blipFill>
                          <pic:spPr bwMode="auto">
                            <a:xfrm>
                              <a:off x="266065" y="0"/>
                              <a:ext cx="2235835" cy="21945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38"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429000" y="635"/>
                              <a:ext cx="2447290" cy="1714500"/>
                            </a:xfrm>
                            <a:prstGeom prst="rect">
                              <a:avLst/>
                            </a:prstGeom>
                            <a:noFill/>
                            <a:ln>
                              <a:noFill/>
                            </a:ln>
                          </pic:spPr>
                        </pic:pic>
                        <pic:pic xmlns:pic="http://schemas.openxmlformats.org/drawingml/2006/picture">
                          <pic:nvPicPr>
                            <pic:cNvPr id="39" name="Picture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429000" y="2858135"/>
                              <a:ext cx="1600200" cy="488950"/>
                            </a:xfrm>
                            <a:prstGeom prst="rect">
                              <a:avLst/>
                            </a:prstGeom>
                            <a:noFill/>
                            <a:ln>
                              <a:noFill/>
                            </a:ln>
                          </pic:spPr>
                        </pic:pic>
                        <pic:pic xmlns:pic="http://schemas.openxmlformats.org/drawingml/2006/picture">
                          <pic:nvPicPr>
                            <pic:cNvPr id="42" name="Picture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429000" y="3772535"/>
                              <a:ext cx="1714500" cy="539115"/>
                            </a:xfrm>
                            <a:prstGeom prst="rect">
                              <a:avLst/>
                            </a:prstGeom>
                            <a:noFill/>
                            <a:ln>
                              <a:noFill/>
                            </a:ln>
                          </pic:spPr>
                        </pic:pic>
                        <wps:wsp>
                          <wps:cNvPr id="49" name="Text Box 49"/>
                          <wps:cNvSpPr txBox="1"/>
                          <wps:spPr>
                            <a:xfrm>
                              <a:off x="0" y="4801235"/>
                              <a:ext cx="6057900" cy="3543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3FE1AC" w14:textId="44A11E5D" w:rsidR="0045662E" w:rsidRDefault="0045662E" w:rsidP="00044AE4">
                                <w:pPr>
                                  <w:spacing w:line="480" w:lineRule="auto"/>
                                  <w:pPrChange w:id="566" w:author="Micah Freedman" w:date="2018-08-21T10:41:00Z">
                                    <w:pPr/>
                                  </w:pPrChange>
                                </w:pPr>
                                <w:ins w:id="567" w:author="Micah Freedman" w:date="2018-08-21T10:33:00Z">
                                  <w:r w:rsidRPr="00044AE4">
                                    <w:rPr>
                                      <w:b/>
                                      <w:rPrChange w:id="568" w:author="Micah Freedman" w:date="2018-08-21T10:41:00Z">
                                        <w:rPr/>
                                      </w:rPrChange>
                                    </w:rPr>
                                    <w:t>Figure 1</w:t>
                                  </w:r>
                                  <w:r>
                                    <w:t xml:space="preserve"> – Example of image used for data generation. (a). </w:t>
                                  </w:r>
                                </w:ins>
                                <w:ins w:id="569" w:author="Micah Freedman" w:date="2018-08-21T10:35:00Z">
                                  <w:r>
                                    <w:t xml:space="preserve">Unaltered image, including scale bar, </w:t>
                                  </w:r>
                                </w:ins>
                                <w:ins w:id="570" w:author="Micah Freedman" w:date="2018-08-21T10:36:00Z">
                                  <w:r>
                                    <w:t>of</w:t>
                                  </w:r>
                                </w:ins>
                                <w:ins w:id="571" w:author="Micah Freedman" w:date="2018-08-21T10:35:00Z">
                                  <w:r>
                                    <w:t xml:space="preserve"> a female monarch</w:t>
                                  </w:r>
                                </w:ins>
                                <w:ins w:id="572" w:author="Micah Freedman" w:date="2018-08-28T18:12:00Z">
                                  <w:r>
                                    <w:t xml:space="preserve"> in the California Academy of Sciences collection</w:t>
                                  </w:r>
                                </w:ins>
                                <w:ins w:id="573" w:author="Micah Freedman" w:date="2018-08-21T10:35:00Z">
                                  <w:r>
                                    <w:t xml:space="preserve">. (b). </w:t>
                                  </w:r>
                                </w:ins>
                                <w:ins w:id="574" w:author="Micah Freedman" w:date="2018-08-21T10:36:00Z">
                                  <w:r>
                                    <w:t>8-bit black and white image showing delineation of forewing outline. (c). Left forewing</w:t>
                                  </w:r>
                                </w:ins>
                                <w:ins w:id="575" w:author="Micah Freedman" w:date="2018-08-21T10:37:00Z">
                                  <w:r>
                                    <w:t xml:space="preserve"> and the measurements taken from it. The red out</w:t>
                                  </w:r>
                                </w:ins>
                                <w:ins w:id="576" w:author="Micah Freedman" w:date="2018-08-21T10:38:00Z">
                                  <w:r>
                                    <w:t>l</w:t>
                                  </w:r>
                                </w:ins>
                                <w:ins w:id="577" w:author="Micah Freedman" w:date="2018-08-21T10:37:00Z">
                                  <w:r>
                                    <w:t>ine of the wing corresponds to a spline with 435 discrete points</w:t>
                                  </w:r>
                                </w:ins>
                                <w:ins w:id="578" w:author="Micah Freedman" w:date="2018-08-21T10:41:00Z">
                                  <w:r>
                                    <w:t xml:space="preserve"> and was used to generate a smoothed </w:t>
                                  </w:r>
                                </w:ins>
                                <w:ins w:id="579" w:author="Micah Freedman" w:date="2018-08-21T10:42:00Z">
                                  <w:r>
                                    <w:t>estimate of wing perimeter</w:t>
                                  </w:r>
                                </w:ins>
                                <w:ins w:id="580" w:author="Micah Freedman" w:date="2018-08-21T10:37:00Z">
                                  <w:r>
                                    <w:t xml:space="preserve">. </w:t>
                                  </w:r>
                                </w:ins>
                                <w:ins w:id="581" w:author="Micah Freedman" w:date="2018-08-21T10:39:00Z">
                                  <w:r>
                                    <w:t xml:space="preserve">Length (l), width (w), perimeter (p), and area (A) were measured for both left and right forewings, </w:t>
                                  </w:r>
                                </w:ins>
                                <w:ins w:id="582" w:author="Micah Freedman" w:date="2018-08-28T18:17:00Z">
                                  <w:r>
                                    <w:t>with</w:t>
                                  </w:r>
                                </w:ins>
                                <w:ins w:id="583" w:author="Micah Freedman" w:date="2018-08-21T10:39:00Z">
                                  <w:r>
                                    <w:t xml:space="preserve"> averages of these values used to generate measure</w:t>
                                  </w:r>
                                </w:ins>
                                <w:ins w:id="584" w:author="Micah Freedman" w:date="2018-08-21T10:40:00Z">
                                  <w:r>
                                    <w:t>ments of aspect ratio and wing roundness for each individual butterfly.</w:t>
                                  </w:r>
                                </w:ins>
                                <w:ins w:id="585" w:author="Micah Freedman" w:date="2018-08-21T10:43:00Z">
                                  <w:r>
                                    <w:t xml:space="preserve"> Throughout the text of this manuscript, we use </w:t>
                                  </w:r>
                                </w:ins>
                                <w:ins w:id="586" w:author="Micah Freedman" w:date="2018-08-28T18:14:00Z">
                                  <w:r>
                                    <w:t xml:space="preserve">roundness as our descriptor for forewing shape and use this term interchangeably with </w:t>
                                  </w:r>
                                </w:ins>
                                <w:ins w:id="587" w:author="Micah Freedman" w:date="2018-08-24T12:04:00Z">
                                  <w:r>
                                    <w:t>forewing elongation (</w:t>
                                  </w:r>
                                </w:ins>
                                <w:ins w:id="588" w:author="Micah Freedman" w:date="2018-08-28T18:18:00Z">
                                  <w:r>
                                    <w:t>greater forewing elongation corresponds to lower roundness</w:t>
                                  </w:r>
                                </w:ins>
                                <w:ins w:id="589" w:author="Micah Freedman" w:date="2018-08-24T12:04: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0" o:spid="_x0000_s1029" style="position:absolute;margin-left:-53.95pt;margin-top:-35.95pt;width:513pt;height:657.05pt;z-index:251721728" coordsize="6515100,8344535"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">
                <v:shape id="Text Box 45" o:spid="_x0000_s1030" type="#_x0000_t202" style="position:absolute;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78954234" w14:textId="380FE751" w:rsidR="0045662E" w:rsidRPr="00BC5D79" w:rsidRDefault="0045662E" w:rsidP="00BC5D79">
                        <w:pPr>
                          <w:jc w:val="center"/>
                          <w:rPr>
                            <w:b/>
                            <w:sz w:val="36"/>
                            <w:szCs w:val="36"/>
                          </w:rPr>
                          <w:pPrChange w:id="590" w:author="Micah Freedman" w:date="2018-08-21T10:33:00Z">
                            <w:pPr/>
                          </w:pPrChange>
                        </w:pPr>
                        <w:ins w:id="591" w:author="Micah Freedman" w:date="2018-08-21T10:34:00Z">
                          <w:r>
                            <w:rPr>
                              <w:b/>
                              <w:sz w:val="36"/>
                              <w:szCs w:val="36"/>
                            </w:rPr>
                            <w:t>(a)</w:t>
                          </w:r>
                        </w:ins>
                      </w:p>
                    </w:txbxContent>
                  </v:textbox>
                </v:shape>
                <v:shape id="Text Box 47" o:spid="_x0000_s1031" type="#_x0000_t202" style="position:absolute;left:3314700;width:571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10D57160" w14:textId="5529D3BC" w:rsidR="0045662E" w:rsidRPr="00BC5D79" w:rsidRDefault="0045662E" w:rsidP="00BC5D79">
                        <w:pPr>
                          <w:jc w:val="center"/>
                          <w:rPr>
                            <w:b/>
                            <w:sz w:val="36"/>
                            <w:szCs w:val="36"/>
                          </w:rPr>
                          <w:pPrChange w:id="592" w:author="Micah Freedman" w:date="2018-08-21T10:33:00Z">
                            <w:pPr/>
                          </w:pPrChange>
                        </w:pPr>
                        <w:ins w:id="593" w:author="Micah Freedman" w:date="2018-08-21T10:34:00Z">
                          <w:r>
                            <w:rPr>
                              <w:b/>
                              <w:sz w:val="36"/>
                              <w:szCs w:val="36"/>
                            </w:rPr>
                            <w:t>(b)</w:t>
                          </w:r>
                        </w:ins>
                      </w:p>
                    </w:txbxContent>
                  </v:textbox>
                </v:shape>
                <v:shape id="Text Box 48" o:spid="_x0000_s1032" type="#_x0000_t202" style="position:absolute;top:2628900;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5454C339" w14:textId="55D20D5F" w:rsidR="0045662E" w:rsidRPr="00BC5D79" w:rsidRDefault="0045662E" w:rsidP="00BC5D79">
                        <w:pPr>
                          <w:jc w:val="center"/>
                          <w:rPr>
                            <w:b/>
                            <w:sz w:val="36"/>
                            <w:szCs w:val="36"/>
                          </w:rPr>
                          <w:pPrChange w:id="594" w:author="Micah Freedman" w:date="2018-08-21T10:33:00Z">
                            <w:pPr/>
                          </w:pPrChange>
                        </w:pPr>
                        <w:ins w:id="595" w:author="Micah Freedman" w:date="2018-08-21T10:34:00Z">
                          <w:r>
                            <w:rPr>
                              <w:b/>
                              <w:sz w:val="36"/>
                              <w:szCs w:val="36"/>
                            </w:rPr>
                            <w:t>(c)</w:t>
                          </w:r>
                        </w:ins>
                      </w:p>
                    </w:txbxContent>
                  </v:textbox>
                </v:shape>
                <v:group id="Group 79" o:spid="_x0000_s1033" style="position:absolute;left:457200;width:6057900;height:8344535" coordsize="6057900,8344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4" type="#_x0000_t75" style="position:absolute;left:342900;top:2515235;width:2720975;height:206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10;Fu7DAAAA2wAAAA8AAABkcnMvZG93bnJldi54bWxEj1uLwjAUhN8X/A/hCL4sa6quIl2jFC/g43r5&#10;AYfmbC/bnJQm2vbfG0HwcZiZb5jVpjOVuFPjCssKJuMIBHFqdcGZguvl8LUE4TyyxsoyKejJwWY9&#10;+FhhrG3LJ7qffSYChF2MCnLv61hKl+Zk0I1tTRy8P9sY9EE2mdQNtgFuKjmNooU0WHBYyLGmbU7p&#10;//lmFJySflfOt5N+53+X7b7+LJNZVSo1GnbJDwhPnX+HX+2jVvA9g+eX8APk+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D4W7sMAAADbAAAADwAAAAAAAAAAAAAAAACcAgAA&#10;ZHJzL2Rvd25yZXYueG1sUEsFBgAAAAAEAAQA9wAAAIwDAAAAAA==&#10;">
                    <v:imagedata r:id="rId14" o:title=""/>
                    <v:path arrowok="t"/>
                  </v:shape>
                  <v:shape id="Picture 37" o:spid="_x0000_s1035" type="#_x0000_t75" style="position:absolute;left:266065;width:2235835;height:2194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Sg&#10;H+fEAAAA2wAAAA8AAABkcnMvZG93bnJldi54bWxEj09rAjEUxO+C3yG8grea7Qoqq1GqpcWD4L9S&#10;PD42z92lm5c1SXX99kYoeBxm5jfMdN6aWlzI+cqygrd+AoI4t7riQsH34fN1DMIHZI21ZVJwIw/z&#10;WbczxUzbK+/osg+FiBD2GSooQ2gyKX1ekkHftw1x9E7WGQxRukJqh9cIN7VMk2QoDVYcF0psaFlS&#10;/rv/Mwr8+dTSpkkX1h3XKafbn+rDfynVe2nfJyACteEZ/m+vtILBCB5f4g+Qszs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SgH+fEAAAA2wAAAA8AAAAAAAAAAAAAAAAAnAIA&#10;AGRycy9kb3ducmV2LnhtbFBLBQYAAAAABAAEAPcAAACNAwAAAAA=&#10;" stroked="t" strokecolor="windowText">
                    <v:stroke joinstyle="round"/>
                    <v:imagedata r:id="rId15" o:title="" cropleft="10290f" cropright="11905f"/>
                    <v:path arrowok="t"/>
                  </v:shape>
                  <v:shape id="Picture 2" o:spid="_x0000_s1036" type="#_x0000_t75" style="position:absolute;left:3429000;top:635;width:2447290;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G&#10;hNnDAAAA2wAAAA8AAABkcnMvZG93bnJldi54bWxET89rwjAUvg/8H8ITvIyZzomMzig6EGR40RWh&#10;t7fmrSlrXmoTNdtfbw7Cjh/f7/ky2lZcqPeNYwXP4wwEceV0w7WC4nPz9ArCB2SNrWNS8EselovB&#10;wxxz7a68p8sh1CKFsM9RgQmhy6X0lSGLfuw64sR9u95iSLCvpe7xmsJtKydZNpMWG04NBjt6N1T9&#10;HM5WwTTi8fFUln/uvD597XdFLLoPo9RoGFdvIALF8C++u7dawUsam76kHyA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aE2cMAAADbAAAADwAAAAAAAAAAAAAAAACcAgAA&#10;ZHJzL2Rvd25yZXYueG1sUEsFBgAAAAAEAAQA9wAAAIwDAAAAAA==&#10;">
                    <v:imagedata r:id="rId16" o:title=""/>
                    <v:path arrowok="t"/>
                  </v:shape>
                  <v:shape id="Picture 4" o:spid="_x0000_s1037" type="#_x0000_t75" style="position:absolute;left:3429000;top:2858135;width:1600200;height:48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R&#10;HebEAAAA2wAAAA8AAABkcnMvZG93bnJldi54bWxEj1FrwkAQhN8L/Q/HFvqmF2upGj2lCgWhWKia&#10;9yW3TYK5vfRuq2l/fa8g9HGYmW+Yxap3rTpTiI1nA6NhBoq49LbhysDx8DKYgoqCbLH1TAa+KcJq&#10;eXuzwNz6C7/TeS+VShCOORqoRbpc61jW5DAOfUecvA8fHEqSodI24CXBXasfsuxJO2w4LdTY0aam&#10;8rT/cgbCZFu8/aD9LMrXzeNoLbviJDtj7u/65zkooV7+w9f21hoYz+DvS/oB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DRHebEAAAA2wAAAA8AAAAAAAAAAAAAAAAAnAIA&#10;AGRycy9kb3ducmV2LnhtbFBLBQYAAAAABAAEAPcAAACNAwAAAAA=&#10;">
                    <v:imagedata r:id="rId17" o:title=""/>
                    <v:path arrowok="t"/>
                  </v:shape>
                  <v:shape id="Picture 5" o:spid="_x0000_s1038" type="#_x0000_t75" style="position:absolute;left:3429000;top:3772535;width:1714500;height:539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w&#10;dtjEAAAA2wAAAA8AAABkcnMvZG93bnJldi54bWxEj92KwjAUhO+FfYdwFryRbbr+rG3XKCIIvRL8&#10;eYBDc2yLzUlpotZ9+o0geDnMzDfMYtWbRtyoc7VlBd9RDIK4sLrmUsHpuP1KQDiPrLGxTAoe5GC1&#10;/BgsMNP2znu6HXwpAoRdhgoq79tMSldUZNBFtiUO3tl2Bn2QXSl1h/cAN40cx/GPNFhzWKiwpU1F&#10;xeVwNQqSC09G13y2W//Nk5lJUz7mj4lSw89+/QvCU+/f4Vc71wqmY3h+CT9ALv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EwdtjEAAAA2wAAAA8AAAAAAAAAAAAAAAAAnAIA&#10;AGRycy9kb3ducmV2LnhtbFBLBQYAAAAABAAEAPcAAACNAwAAAAA=&#10;">
                    <v:imagedata r:id="rId18" o:title=""/>
                    <v:path arrowok="t"/>
                  </v:shape>
                  <v:shape id="Text Box 49" o:spid="_x0000_s1039" type="#_x0000_t202" style="position:absolute;top:4801235;width:6057900;height:3543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693FE1AC" w14:textId="44A11E5D" w:rsidR="0045662E" w:rsidRDefault="0045662E" w:rsidP="00044AE4">
                          <w:pPr>
                            <w:spacing w:line="480" w:lineRule="auto"/>
                            <w:pPrChange w:id="596" w:author="Micah Freedman" w:date="2018-08-21T10:41:00Z">
                              <w:pPr/>
                            </w:pPrChange>
                          </w:pPr>
                          <w:ins w:id="597" w:author="Micah Freedman" w:date="2018-08-21T10:33:00Z">
                            <w:r w:rsidRPr="00044AE4">
                              <w:rPr>
                                <w:b/>
                                <w:rPrChange w:id="598" w:author="Micah Freedman" w:date="2018-08-21T10:41:00Z">
                                  <w:rPr/>
                                </w:rPrChange>
                              </w:rPr>
                              <w:t>Figure 1</w:t>
                            </w:r>
                            <w:r>
                              <w:t xml:space="preserve"> – Example of image used for data generation. (a). </w:t>
                            </w:r>
                          </w:ins>
                          <w:ins w:id="599" w:author="Micah Freedman" w:date="2018-08-21T10:35:00Z">
                            <w:r>
                              <w:t xml:space="preserve">Unaltered image, including scale bar, </w:t>
                            </w:r>
                          </w:ins>
                          <w:ins w:id="600" w:author="Micah Freedman" w:date="2018-08-21T10:36:00Z">
                            <w:r>
                              <w:t>of</w:t>
                            </w:r>
                          </w:ins>
                          <w:ins w:id="601" w:author="Micah Freedman" w:date="2018-08-21T10:35:00Z">
                            <w:r>
                              <w:t xml:space="preserve"> a female monarch</w:t>
                            </w:r>
                          </w:ins>
                          <w:ins w:id="602" w:author="Micah Freedman" w:date="2018-08-28T18:12:00Z">
                            <w:r>
                              <w:t xml:space="preserve"> in the California Academy of Sciences collection</w:t>
                            </w:r>
                          </w:ins>
                          <w:ins w:id="603" w:author="Micah Freedman" w:date="2018-08-21T10:35:00Z">
                            <w:r>
                              <w:t xml:space="preserve">. (b). </w:t>
                            </w:r>
                          </w:ins>
                          <w:ins w:id="604" w:author="Micah Freedman" w:date="2018-08-21T10:36:00Z">
                            <w:r>
                              <w:t>8-bit black and white image showing delineation of forewing outline. (c). Left forewing</w:t>
                            </w:r>
                          </w:ins>
                          <w:ins w:id="605" w:author="Micah Freedman" w:date="2018-08-21T10:37:00Z">
                            <w:r>
                              <w:t xml:space="preserve"> and the measurements taken from it. The red out</w:t>
                            </w:r>
                          </w:ins>
                          <w:ins w:id="606" w:author="Micah Freedman" w:date="2018-08-21T10:38:00Z">
                            <w:r>
                              <w:t>l</w:t>
                            </w:r>
                          </w:ins>
                          <w:ins w:id="607" w:author="Micah Freedman" w:date="2018-08-21T10:37:00Z">
                            <w:r>
                              <w:t>ine of the wing corresponds to a spline with 435 discrete points</w:t>
                            </w:r>
                          </w:ins>
                          <w:ins w:id="608" w:author="Micah Freedman" w:date="2018-08-21T10:41:00Z">
                            <w:r>
                              <w:t xml:space="preserve"> and was used to generate a smoothed </w:t>
                            </w:r>
                          </w:ins>
                          <w:ins w:id="609" w:author="Micah Freedman" w:date="2018-08-21T10:42:00Z">
                            <w:r>
                              <w:t>estimate of wing perimeter</w:t>
                            </w:r>
                          </w:ins>
                          <w:ins w:id="610" w:author="Micah Freedman" w:date="2018-08-21T10:37:00Z">
                            <w:r>
                              <w:t xml:space="preserve">. </w:t>
                            </w:r>
                          </w:ins>
                          <w:ins w:id="611" w:author="Micah Freedman" w:date="2018-08-21T10:39:00Z">
                            <w:r>
                              <w:t xml:space="preserve">Length (l), width (w), perimeter (p), and area (A) were measured for both left and right forewings, </w:t>
                            </w:r>
                          </w:ins>
                          <w:ins w:id="612" w:author="Micah Freedman" w:date="2018-08-28T18:17:00Z">
                            <w:r>
                              <w:t>with</w:t>
                            </w:r>
                          </w:ins>
                          <w:ins w:id="613" w:author="Micah Freedman" w:date="2018-08-21T10:39:00Z">
                            <w:r>
                              <w:t xml:space="preserve"> averages of these values used to generate measure</w:t>
                            </w:r>
                          </w:ins>
                          <w:ins w:id="614" w:author="Micah Freedman" w:date="2018-08-21T10:40:00Z">
                            <w:r>
                              <w:t>ments of aspect ratio and wing roundness for each individual butterfly.</w:t>
                            </w:r>
                          </w:ins>
                          <w:ins w:id="615" w:author="Micah Freedman" w:date="2018-08-21T10:43:00Z">
                            <w:r>
                              <w:t xml:space="preserve"> Throughout the text of this manuscript, we use </w:t>
                            </w:r>
                          </w:ins>
                          <w:ins w:id="616" w:author="Micah Freedman" w:date="2018-08-28T18:14:00Z">
                            <w:r>
                              <w:t xml:space="preserve">roundness as our descriptor for forewing shape and use this term interchangeably with </w:t>
                            </w:r>
                          </w:ins>
                          <w:ins w:id="617" w:author="Micah Freedman" w:date="2018-08-24T12:04:00Z">
                            <w:r>
                              <w:t>forewing elongation (</w:t>
                            </w:r>
                          </w:ins>
                          <w:ins w:id="618" w:author="Micah Freedman" w:date="2018-08-28T18:18:00Z">
                            <w:r>
                              <w:t>greater forewing elongation corresponds to lower roundness</w:t>
                            </w:r>
                          </w:ins>
                          <w:ins w:id="619" w:author="Micah Freedman" w:date="2018-08-24T12:04:00Z">
                            <w:r>
                              <w:t>).</w:t>
                            </w:r>
                          </w:ins>
                        </w:p>
                      </w:txbxContent>
                    </v:textbox>
                  </v:shape>
                </v:group>
                <w10:wrap type="square"/>
              </v:group>
            </w:pict>
          </mc:Fallback>
        </mc:AlternateContent>
      </w:r>
      <w:ins w:id="620" w:author="Micah Freedman" w:date="2018-08-21T10:28:00Z">
        <w:r w:rsidR="00BC5D79">
          <w:rPr>
            <w:rFonts w:ascii="Cambria" w:hAnsi="Cambria"/>
            <w:b/>
          </w:rPr>
          <w:br w:type="page"/>
        </w:r>
      </w:ins>
    </w:p>
    <w:p w14:paraId="7C61495F" w14:textId="304D008F" w:rsidR="00260920" w:rsidRDefault="00743274">
      <w:pPr>
        <w:rPr>
          <w:rFonts w:ascii="Cambria" w:hAnsi="Cambria"/>
          <w:b/>
        </w:rPr>
      </w:pPr>
      <w:r>
        <w:rPr>
          <w:rFonts w:ascii="Cambria" w:hAnsi="Cambria"/>
          <w:b/>
          <w:noProof/>
        </w:rPr>
        <mc:AlternateContent>
          <mc:Choice Requires="wpg">
            <w:drawing>
              <wp:anchor distT="0" distB="0" distL="114300" distR="114300" simplePos="0" relativeHeight="251700224" behindDoc="0" locked="0" layoutInCell="1" allowOverlap="1" wp14:anchorId="151B3715" wp14:editId="30B6EFEA">
                <wp:simplePos x="0" y="0"/>
                <wp:positionH relativeFrom="column">
                  <wp:posOffset>-228600</wp:posOffset>
                </wp:positionH>
                <wp:positionV relativeFrom="paragraph">
                  <wp:posOffset>-114300</wp:posOffset>
                </wp:positionV>
                <wp:extent cx="6057900" cy="5943600"/>
                <wp:effectExtent l="0" t="0" r="12700" b="0"/>
                <wp:wrapSquare wrapText="bothSides"/>
                <wp:docPr id="78" name="Group 78"/>
                <wp:cNvGraphicFramePr/>
                <a:graphic xmlns:a="http://schemas.openxmlformats.org/drawingml/2006/main">
                  <a:graphicData uri="http://schemas.microsoft.com/office/word/2010/wordprocessingGroup">
                    <wpg:wgp>
                      <wpg:cNvGrpSpPr/>
                      <wpg:grpSpPr>
                        <a:xfrm>
                          <a:off x="0" y="0"/>
                          <a:ext cx="6057900" cy="5943600"/>
                          <a:chOff x="0" y="0"/>
                          <a:chExt cx="6057900" cy="5943600"/>
                        </a:xfrm>
                      </wpg:grpSpPr>
                      <wps:wsp>
                        <wps:cNvPr id="2" name="Text Box 2"/>
                        <wps:cNvSpPr txBox="1"/>
                        <wps:spPr>
                          <a:xfrm>
                            <a:off x="0" y="4114800"/>
                            <a:ext cx="59436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BE9C4" w14:textId="312A17C0" w:rsidR="0045662E" w:rsidRDefault="0045662E" w:rsidP="009E3E0F">
                              <w:pPr>
                                <w:spacing w:line="480" w:lineRule="auto"/>
                                <w:jc w:val="both"/>
                              </w:pPr>
                              <w:r w:rsidRPr="00EE2783">
                                <w:rPr>
                                  <w:b/>
                                </w:rPr>
                                <w:t xml:space="preserve">Figure </w:t>
                              </w:r>
                              <w:del w:id="621" w:author="Micah Freedman" w:date="2018-08-21T10:40:00Z">
                                <w:r w:rsidRPr="00EE2783" w:rsidDel="00044AE4">
                                  <w:rPr>
                                    <w:b/>
                                  </w:rPr>
                                  <w:delText xml:space="preserve">1 </w:delText>
                                </w:r>
                              </w:del>
                              <w:ins w:id="622" w:author="Micah Freedman" w:date="2018-08-21T10:40:00Z">
                                <w:r>
                                  <w:rPr>
                                    <w:b/>
                                  </w:rPr>
                                  <w:t>2</w:t>
                                </w:r>
                                <w:r w:rsidRPr="00EE2783">
                                  <w:rPr>
                                    <w:b/>
                                  </w:rPr>
                                  <w:t xml:space="preserve"> </w:t>
                                </w:r>
                              </w:ins>
                              <w:r w:rsidRPr="00EE2783">
                                <w:rPr>
                                  <w:b/>
                                </w:rPr>
                                <w:t xml:space="preserve">– </w:t>
                              </w:r>
                              <w:r>
                                <w:t xml:space="preserve">Map of sampling locations for butterflies included in the present study. Eastern North American butterflies are colored in blue, while western butterflies are colored in dark green; the divide between them is shown as a dashed vertical line at </w:t>
                              </w:r>
                              <w:r w:rsidRPr="00DE514F">
                                <w:rPr>
                                  <w:rFonts w:ascii="Cambria" w:hAnsi="Cambria"/>
                                </w:rPr>
                                <w:t>110</w:t>
                              </w:r>
                              <w:r w:rsidRPr="00DE514F">
                                <w:rPr>
                                  <w:rFonts w:ascii="Cambria" w:hAnsi="Cambria" w:cs="Lucida Grande"/>
                                  <w:color w:val="000000"/>
                                </w:rPr>
                                <w:t>°W</w:t>
                              </w:r>
                              <w:r>
                                <w:t>. Non-migratory monarchs from south Florida are shown in aquamarine and were not included in analyses of continent-wide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rotWithShape="1">
                          <a:blip r:embed="rId19">
                            <a:extLst>
                              <a:ext uri="{28A0092B-C50C-407E-A947-70E740481C1C}">
                                <a14:useLocalDpi xmlns:a14="http://schemas.microsoft.com/office/drawing/2010/main" val="0"/>
                              </a:ext>
                            </a:extLst>
                          </a:blip>
                          <a:srcRect l="17094" t="27276" r="5343" b="28355"/>
                          <a:stretch/>
                        </pic:blipFill>
                        <pic:spPr bwMode="auto">
                          <a:xfrm>
                            <a:off x="0" y="0"/>
                            <a:ext cx="6057900" cy="38227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78" o:spid="_x0000_s1040" style="position:absolute;margin-left:-17.95pt;margin-top:-8.95pt;width:477pt;height:468pt;z-index:251700224" coordsize="6057900,594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">
                <v:shape id="Text Box 2" o:spid="_x0000_s1041" type="#_x0000_t202" style="position:absolute;top:4114800;width:5943600;height:1828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727BE9C4" w14:textId="312A17C0" w:rsidR="0045662E" w:rsidRDefault="0045662E" w:rsidP="009E3E0F">
                        <w:pPr>
                          <w:spacing w:line="480" w:lineRule="auto"/>
                          <w:jc w:val="both"/>
                        </w:pPr>
                        <w:r w:rsidRPr="00EE2783">
                          <w:rPr>
                            <w:b/>
                          </w:rPr>
                          <w:t xml:space="preserve">Figure </w:t>
                        </w:r>
                        <w:del w:id="623" w:author="Micah Freedman" w:date="2018-08-21T10:40:00Z">
                          <w:r w:rsidRPr="00EE2783" w:rsidDel="00044AE4">
                            <w:rPr>
                              <w:b/>
                            </w:rPr>
                            <w:delText xml:space="preserve">1 </w:delText>
                          </w:r>
                        </w:del>
                        <w:ins w:id="624" w:author="Micah Freedman" w:date="2018-08-21T10:40:00Z">
                          <w:r>
                            <w:rPr>
                              <w:b/>
                            </w:rPr>
                            <w:t>2</w:t>
                          </w:r>
                          <w:r w:rsidRPr="00EE2783">
                            <w:rPr>
                              <w:b/>
                            </w:rPr>
                            <w:t xml:space="preserve"> </w:t>
                          </w:r>
                        </w:ins>
                        <w:r w:rsidRPr="00EE2783">
                          <w:rPr>
                            <w:b/>
                          </w:rPr>
                          <w:t xml:space="preserve">– </w:t>
                        </w:r>
                        <w:r>
                          <w:t xml:space="preserve">Map of sampling locations for butterflies included in the present study. Eastern North American butterflies are colored in blue, while western butterflies are colored in dark green; the divide between them is shown as a dashed vertical line at </w:t>
                        </w:r>
                        <w:r w:rsidRPr="00DE514F">
                          <w:rPr>
                            <w:rFonts w:ascii="Cambria" w:hAnsi="Cambria"/>
                          </w:rPr>
                          <w:t>110</w:t>
                        </w:r>
                        <w:r w:rsidRPr="00DE514F">
                          <w:rPr>
                            <w:rFonts w:ascii="Cambria" w:hAnsi="Cambria" w:cs="Lucida Grande"/>
                            <w:color w:val="000000"/>
                          </w:rPr>
                          <w:t>°W</w:t>
                        </w:r>
                        <w:r>
                          <w:t>. Non-migratory monarchs from south Florida are shown in aquamarine and were not included in analyses of continent-wide patterns.</w:t>
                        </w:r>
                      </w:p>
                    </w:txbxContent>
                  </v:textbox>
                </v:shape>
                <v:shape id="Picture 40" o:spid="_x0000_s1042" type="#_x0000_t75" style="position:absolute;width:6057900;height:382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a&#10;EZDCAAAA2wAAAA8AAABkcnMvZG93bnJldi54bWxET11rwjAUfRf2H8Id7E1ThzipjSKD6eYENx2j&#10;vl2Sa1vW3JQm0/rvzYPg4+F8Z/PO1uJEra8cKxgOEhDE2pmKCwU/+7f+BIQPyAZrx6TgQh7ms4de&#10;hqlxZ/6m0y4UIoawT1FBGUKTSul1SRb9wDXEkTu61mKIsC2kafEcw20tn5NkLC1WHBtKbOi1JP23&#10;+7cK8ubLLl9y+WmD3vjt8vdDr9YHpZ4eu8UURKAu3MU397tRMIrr45f4A+TsC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2hGQwgAAANsAAAAPAAAAAAAAAAAAAAAAAJwCAABk&#10;cnMvZG93bnJldi54bWxQSwUGAAAAAAQABAD3AAAAiwMAAAAA&#10;">
                  <v:imagedata r:id="rId20" o:title="" croptop="17876f" cropbottom="18583f" cropleft="11203f" cropright="3502f"/>
                  <v:path arrowok="t"/>
                </v:shape>
                <w10:wrap type="square"/>
              </v:group>
            </w:pict>
          </mc:Fallback>
        </mc:AlternateContent>
      </w:r>
      <w:r w:rsidR="00C21F1C" w:rsidRPr="00FA5729">
        <w:rPr>
          <w:rFonts w:ascii="Cambria" w:hAnsi="Cambria"/>
          <w:b/>
        </w:rPr>
        <w:br w:type="page"/>
      </w:r>
    </w:p>
    <w:p w14:paraId="5E2E5063" w14:textId="3C02E944" w:rsidR="001D78F1" w:rsidRDefault="00743274">
      <w:pPr>
        <w:rPr>
          <w:rFonts w:ascii="Cambria" w:hAnsi="Cambria"/>
          <w:b/>
        </w:rPr>
      </w:pPr>
      <w:r>
        <w:rPr>
          <w:rFonts w:ascii="Cambria" w:hAnsi="Cambria"/>
          <w:b/>
          <w:noProof/>
        </w:rPr>
        <mc:AlternateContent>
          <mc:Choice Requires="wpg">
            <w:drawing>
              <wp:anchor distT="0" distB="0" distL="114300" distR="114300" simplePos="0" relativeHeight="251725824" behindDoc="0" locked="0" layoutInCell="1" allowOverlap="1" wp14:anchorId="56BBAF64" wp14:editId="2D22C98B">
                <wp:simplePos x="0" y="0"/>
                <wp:positionH relativeFrom="column">
                  <wp:posOffset>0</wp:posOffset>
                </wp:positionH>
                <wp:positionV relativeFrom="paragraph">
                  <wp:posOffset>-228600</wp:posOffset>
                </wp:positionV>
                <wp:extent cx="5143500" cy="8801100"/>
                <wp:effectExtent l="0" t="0" r="12700" b="12700"/>
                <wp:wrapSquare wrapText="bothSides"/>
                <wp:docPr id="77" name="Group 77"/>
                <wp:cNvGraphicFramePr/>
                <a:graphic xmlns:a="http://schemas.openxmlformats.org/drawingml/2006/main">
                  <a:graphicData uri="http://schemas.microsoft.com/office/word/2010/wordprocessingGroup">
                    <wpg:wgp>
                      <wpg:cNvGrpSpPr/>
                      <wpg:grpSpPr>
                        <a:xfrm>
                          <a:off x="0" y="0"/>
                          <a:ext cx="5143500" cy="8801100"/>
                          <a:chOff x="0" y="0"/>
                          <a:chExt cx="5143500" cy="8801100"/>
                        </a:xfrm>
                      </wpg:grpSpPr>
                      <wps:wsp>
                        <wps:cNvPr id="23" name="Text Box 23"/>
                        <wps:cNvSpPr txBox="1"/>
                        <wps:spPr>
                          <a:xfrm>
                            <a:off x="0" y="6286500"/>
                            <a:ext cx="5143500" cy="251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279EAB" w14:textId="2B39539E" w:rsidR="0045662E" w:rsidRDefault="0045662E" w:rsidP="009E3E0F">
                              <w:pPr>
                                <w:spacing w:line="480" w:lineRule="auto"/>
                                <w:jc w:val="both"/>
                              </w:pPr>
                              <w:r w:rsidRPr="001D78F1">
                                <w:rPr>
                                  <w:b/>
                                </w:rPr>
                                <w:t xml:space="preserve">Figure </w:t>
                              </w:r>
                              <w:del w:id="625" w:author="Micah Freedman" w:date="2018-08-24T11:07:00Z">
                                <w:r w:rsidDel="00BF58E6">
                                  <w:rPr>
                                    <w:b/>
                                  </w:rPr>
                                  <w:delText>2</w:delText>
                                </w:r>
                                <w:r w:rsidRPr="001D78F1" w:rsidDel="00BF58E6">
                                  <w:rPr>
                                    <w:b/>
                                  </w:rPr>
                                  <w:delText xml:space="preserve"> </w:delText>
                                </w:r>
                              </w:del>
                              <w:ins w:id="626" w:author="Micah Freedman" w:date="2018-08-24T11:07:00Z">
                                <w:r>
                                  <w:rPr>
                                    <w:b/>
                                  </w:rPr>
                                  <w:t>3</w:t>
                                </w:r>
                                <w:r w:rsidRPr="001D78F1">
                                  <w:rPr>
                                    <w:b/>
                                  </w:rPr>
                                  <w:t xml:space="preserve"> </w:t>
                                </w:r>
                              </w:ins>
                              <w:r w:rsidRPr="001D78F1">
                                <w:rPr>
                                  <w:b/>
                                </w:rPr>
                                <w:t>–</w:t>
                              </w:r>
                              <w:r>
                                <w:t xml:space="preserve"> Overwintering individuals are significantly larger than non-overwintering individuals across the dataset. There was a significant interaction between overwintering status and membership in eastern versus western North America, such that summer breeding butterflies are approximately the same in both locations, but butterflies overwintering in Mexico are larger than butterflies overwintering in California.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 name="Picture 2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4300" y="0"/>
                            <a:ext cx="4669790" cy="6057900"/>
                          </a:xfrm>
                          <a:prstGeom prst="rect">
                            <a:avLst/>
                          </a:prstGeom>
                          <a:noFill/>
                          <a:ln>
                            <a:noFill/>
                          </a:ln>
                        </pic:spPr>
                      </pic:pic>
                    </wpg:wgp>
                  </a:graphicData>
                </a:graphic>
              </wp:anchor>
            </w:drawing>
          </mc:Choice>
          <mc:Fallback>
            <w:pict>
              <v:group id="Group 77" o:spid="_x0000_s1043" style="position:absolute;margin-left:0;margin-top:-17.95pt;width:405pt;height:693pt;z-index:251725824" coordsize="5143500,880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">
                <v:shape id="Text Box 23" o:spid="_x0000_s1044" type="#_x0000_t202" style="position:absolute;top:6286500;width:5143500;height:2514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6F279EAB" w14:textId="2B39539E" w:rsidR="0045662E" w:rsidRDefault="0045662E" w:rsidP="009E3E0F">
                        <w:pPr>
                          <w:spacing w:line="480" w:lineRule="auto"/>
                          <w:jc w:val="both"/>
                        </w:pPr>
                        <w:r w:rsidRPr="001D78F1">
                          <w:rPr>
                            <w:b/>
                          </w:rPr>
                          <w:t xml:space="preserve">Figure </w:t>
                        </w:r>
                        <w:del w:id="627" w:author="Micah Freedman" w:date="2018-08-24T11:07:00Z">
                          <w:r w:rsidDel="00BF58E6">
                            <w:rPr>
                              <w:b/>
                            </w:rPr>
                            <w:delText>2</w:delText>
                          </w:r>
                          <w:r w:rsidRPr="001D78F1" w:rsidDel="00BF58E6">
                            <w:rPr>
                              <w:b/>
                            </w:rPr>
                            <w:delText xml:space="preserve"> </w:delText>
                          </w:r>
                        </w:del>
                        <w:ins w:id="628" w:author="Micah Freedman" w:date="2018-08-24T11:07:00Z">
                          <w:r>
                            <w:rPr>
                              <w:b/>
                            </w:rPr>
                            <w:t>3</w:t>
                          </w:r>
                          <w:r w:rsidRPr="001D78F1">
                            <w:rPr>
                              <w:b/>
                            </w:rPr>
                            <w:t xml:space="preserve"> </w:t>
                          </w:r>
                        </w:ins>
                        <w:r w:rsidRPr="001D78F1">
                          <w:rPr>
                            <w:b/>
                          </w:rPr>
                          <w:t>–</w:t>
                        </w:r>
                        <w:r>
                          <w:t xml:space="preserve"> Overwintering individuals are significantly larger than non-overwintering individuals across the dataset. There was a significant interaction between overwintering status and membership in eastern versus western North America, such that summer breeding butterflies are approximately the same in both locations, but butterflies overwintering in Mexico are larger than butterflies overwintering in California. </w:t>
                        </w:r>
                      </w:p>
                    </w:txbxContent>
                  </v:textbox>
                </v:shape>
                <v:shape id="Picture 25" o:spid="_x0000_s1045" type="#_x0000_t75" style="position:absolute;left:114300;width:4669790;height:6057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2&#10;MIHDAAAA2wAAAA8AAABkcnMvZG93bnJldi54bWxET8tqwkAU3Qv9h+EK3elEiVVSxyAFpXVR8AF2&#10;ec1ck5DMnZCZxtiv7ywEl4fzXqa9qUVHrSstK5iMIxDEmdUl5wpOx81oAcJ5ZI21ZVJwJwfp6mWw&#10;xETbG++pO/hchBB2CSoovG8SKV1WkEE3tg1x4K62NegDbHOpW7yFcFPLaRS9SYMlh4YCG/ooKKsO&#10;v0bBOV47ktef+D7bXHbV9nv+t/u6KPU67NfvIDz1/il+uD+1glkYG76EH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DYwgcMAAADbAAAADwAAAAAAAAAAAAAAAACcAgAA&#10;ZHJzL2Rvd25yZXYueG1sUEsFBgAAAAAEAAQA9wAAAIwDAAAAAA==&#10;">
                  <v:imagedata r:id="rId22" o:title=""/>
                  <v:path arrowok="t"/>
                </v:shape>
                <w10:wrap type="square"/>
              </v:group>
            </w:pict>
          </mc:Fallback>
        </mc:AlternateContent>
      </w:r>
      <w:ins w:id="629" w:author="Micah Freedman" w:date="2018-08-24T11:24:00Z">
        <w:r w:rsidR="004359F3">
          <w:rPr>
            <w:rFonts w:ascii="Cambria" w:hAnsi="Cambria"/>
            <w:b/>
            <w:noProof/>
          </w:rPr>
          <w:t xml:space="preserve"> </w:t>
        </w:r>
      </w:ins>
      <w:del w:id="630" w:author="Micah Freedman" w:date="2018-08-24T11:24:00Z">
        <w:r w:rsidR="00D67CB4" w:rsidDel="004359F3">
          <w:rPr>
            <w:rFonts w:ascii="Helvetica" w:hAnsi="Helvetica" w:cs="Helvetica"/>
            <w:noProof/>
          </w:rPr>
          <w:drawing>
            <wp:anchor distT="0" distB="0" distL="114300" distR="114300" simplePos="0" relativeHeight="251680768" behindDoc="0" locked="0" layoutInCell="1" allowOverlap="1" wp14:anchorId="31CECECA" wp14:editId="55F4A0FC">
              <wp:simplePos x="0" y="0"/>
              <wp:positionH relativeFrom="column">
                <wp:posOffset>457200</wp:posOffset>
              </wp:positionH>
              <wp:positionV relativeFrom="paragraph">
                <wp:posOffset>-114300</wp:posOffset>
              </wp:positionV>
              <wp:extent cx="5119370" cy="6057900"/>
              <wp:effectExtent l="0" t="0" r="11430" b="127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9370" cy="60579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del>
      <w:r w:rsidR="001D78F1">
        <w:rPr>
          <w:rFonts w:ascii="Cambria" w:hAnsi="Cambria"/>
          <w:b/>
        </w:rPr>
        <w:br w:type="page"/>
      </w:r>
      <w:ins w:id="631" w:author="Micah Freedman" w:date="2018-08-24T11:45:00Z">
        <w:r w:rsidR="004A22C4">
          <w:rPr>
            <w:rFonts w:ascii="Helvetica" w:hAnsi="Helvetica" w:cs="Helvetica"/>
            <w:noProof/>
          </w:rPr>
          <mc:AlternateContent>
            <mc:Choice Requires="wps">
              <w:drawing>
                <wp:anchor distT="0" distB="0" distL="114300" distR="114300" simplePos="0" relativeHeight="251726848" behindDoc="0" locked="0" layoutInCell="1" allowOverlap="1" wp14:anchorId="7B18255C" wp14:editId="2011896C">
                  <wp:simplePos x="0" y="0"/>
                  <wp:positionH relativeFrom="column">
                    <wp:posOffset>228600</wp:posOffset>
                  </wp:positionH>
                  <wp:positionV relativeFrom="paragraph">
                    <wp:posOffset>5715000</wp:posOffset>
                  </wp:positionV>
                  <wp:extent cx="5143500" cy="21717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51435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241C11" w14:textId="09377835" w:rsidR="0045662E" w:rsidRDefault="0045662E" w:rsidP="00090ABD">
                              <w:pPr>
                                <w:spacing w:line="480" w:lineRule="auto"/>
                                <w:pPrChange w:id="632" w:author="Micah Freedman" w:date="2018-08-24T11:47:00Z">
                                  <w:pPr/>
                                </w:pPrChange>
                              </w:pPr>
                              <w:ins w:id="633" w:author="Micah Freedman" w:date="2018-08-24T11:45:00Z">
                                <w:r w:rsidRPr="00090ABD">
                                  <w:rPr>
                                    <w:b/>
                                    <w:rPrChange w:id="634" w:author="Micah Freedman" w:date="2018-08-24T11:47:00Z">
                                      <w:rPr/>
                                    </w:rPrChange>
                                  </w:rPr>
                                  <w:t xml:space="preserve">Figure 4 </w:t>
                                </w:r>
                              </w:ins>
                              <w:ins w:id="635" w:author="Micah Freedman" w:date="2018-08-24T11:46:00Z">
                                <w:r w:rsidRPr="00090ABD">
                                  <w:rPr>
                                    <w:b/>
                                    <w:rPrChange w:id="636" w:author="Micah Freedman" w:date="2018-08-24T11:47:00Z">
                                      <w:rPr/>
                                    </w:rPrChange>
                                  </w:rPr>
                                  <w:t>–</w:t>
                                </w:r>
                              </w:ins>
                              <w:ins w:id="637" w:author="Micah Freedman" w:date="2018-08-24T11:45:00Z">
                                <w:r>
                                  <w:t xml:space="preserve"> Monarch </w:t>
                                </w:r>
                              </w:ins>
                              <w:ins w:id="638" w:author="Micah Freedman" w:date="2018-08-24T11:46:00Z">
                                <w:r>
                                  <w:t>forewing area increases significantly with latitude of collection</w:t>
                                </w:r>
                              </w:ins>
                              <w:ins w:id="639" w:author="Micah Freedman" w:date="2018-08-30T10:23:00Z">
                                <w:r>
                                  <w:t xml:space="preserve">. </w:t>
                                </w:r>
                              </w:ins>
                              <w:ins w:id="640" w:author="Micah Freedman" w:date="2018-08-24T11:46:00Z">
                                <w:r>
                                  <w:t xml:space="preserve">Points shown here do not include overwintering individuals. </w:t>
                                </w:r>
                              </w:ins>
                              <w:ins w:id="641" w:author="Micah Freedman" w:date="2018-08-24T11:57:00Z">
                                <w:r>
                                  <w:t>Shaded areas around trend</w:t>
                                </w:r>
                              </w:ins>
                              <w:ins w:id="642" w:author="Micah Freedman" w:date="2018-08-24T11:58:00Z">
                                <w:r>
                                  <w:t xml:space="preserve"> </w:t>
                                </w:r>
                              </w:ins>
                              <w:ins w:id="643" w:author="Micah Freedman" w:date="2018-08-24T11:57:00Z">
                                <w:r>
                                  <w:t xml:space="preserve">lines correspond </w:t>
                                </w:r>
                              </w:ins>
                              <w:ins w:id="644" w:author="Micah Freedman" w:date="2018-08-24T11:58:00Z">
                                <w:r>
                                  <w:t>to 95% confidence intervals</w:t>
                                </w:r>
                              </w:ins>
                              <w:ins w:id="645" w:author="Micah Freedman" w:date="2018-08-31T00:37: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6" type="#_x0000_t202" style="position:absolute;margin-left:18pt;margin-top:450pt;width:405pt;height:17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" filled="f" stroked="f">
                  <v:textbox>
                    <w:txbxContent>
                      <w:p w14:paraId="02241C11" w14:textId="09377835" w:rsidR="0045662E" w:rsidRDefault="0045662E" w:rsidP="00090ABD">
                        <w:pPr>
                          <w:spacing w:line="480" w:lineRule="auto"/>
                          <w:pPrChange w:id="646" w:author="Micah Freedman" w:date="2018-08-24T11:47:00Z">
                            <w:pPr/>
                          </w:pPrChange>
                        </w:pPr>
                        <w:ins w:id="647" w:author="Micah Freedman" w:date="2018-08-24T11:45:00Z">
                          <w:r w:rsidRPr="00090ABD">
                            <w:rPr>
                              <w:b/>
                              <w:rPrChange w:id="648" w:author="Micah Freedman" w:date="2018-08-24T11:47:00Z">
                                <w:rPr/>
                              </w:rPrChange>
                            </w:rPr>
                            <w:t xml:space="preserve">Figure 4 </w:t>
                          </w:r>
                        </w:ins>
                        <w:ins w:id="649" w:author="Micah Freedman" w:date="2018-08-24T11:46:00Z">
                          <w:r w:rsidRPr="00090ABD">
                            <w:rPr>
                              <w:b/>
                              <w:rPrChange w:id="650" w:author="Micah Freedman" w:date="2018-08-24T11:47:00Z">
                                <w:rPr/>
                              </w:rPrChange>
                            </w:rPr>
                            <w:t>–</w:t>
                          </w:r>
                        </w:ins>
                        <w:ins w:id="651" w:author="Micah Freedman" w:date="2018-08-24T11:45:00Z">
                          <w:r>
                            <w:t xml:space="preserve"> Monarch </w:t>
                          </w:r>
                        </w:ins>
                        <w:ins w:id="652" w:author="Micah Freedman" w:date="2018-08-24T11:46:00Z">
                          <w:r>
                            <w:t>forewing area increases significantly with latitude of collection</w:t>
                          </w:r>
                        </w:ins>
                        <w:ins w:id="653" w:author="Micah Freedman" w:date="2018-08-30T10:23:00Z">
                          <w:r>
                            <w:t xml:space="preserve">. </w:t>
                          </w:r>
                        </w:ins>
                        <w:ins w:id="654" w:author="Micah Freedman" w:date="2018-08-24T11:46:00Z">
                          <w:r>
                            <w:t xml:space="preserve">Points shown here do not include overwintering individuals. </w:t>
                          </w:r>
                        </w:ins>
                        <w:ins w:id="655" w:author="Micah Freedman" w:date="2018-08-24T11:57:00Z">
                          <w:r>
                            <w:t>Shaded areas around trend</w:t>
                          </w:r>
                        </w:ins>
                        <w:ins w:id="656" w:author="Micah Freedman" w:date="2018-08-24T11:58:00Z">
                          <w:r>
                            <w:t xml:space="preserve"> </w:t>
                          </w:r>
                        </w:ins>
                        <w:ins w:id="657" w:author="Micah Freedman" w:date="2018-08-24T11:57:00Z">
                          <w:r>
                            <w:t xml:space="preserve">lines correspond </w:t>
                          </w:r>
                        </w:ins>
                        <w:ins w:id="658" w:author="Micah Freedman" w:date="2018-08-24T11:58:00Z">
                          <w:r>
                            <w:t>to 95% confidence intervals</w:t>
                          </w:r>
                        </w:ins>
                        <w:ins w:id="659" w:author="Micah Freedman" w:date="2018-08-31T00:37:00Z">
                          <w:r>
                            <w:t>.</w:t>
                          </w:r>
                        </w:ins>
                      </w:p>
                    </w:txbxContent>
                  </v:textbox>
                  <w10:wrap type="square"/>
                </v:shape>
              </w:pict>
            </mc:Fallback>
          </mc:AlternateContent>
        </w:r>
      </w:ins>
      <w:ins w:id="660" w:author="Micah Freedman" w:date="2018-08-30T10:24:00Z">
        <w:r w:rsidR="004A22C4">
          <w:rPr>
            <w:rFonts w:ascii="Helvetica" w:hAnsi="Helvetica" w:cs="Helvetica"/>
            <w:noProof/>
          </w:rPr>
          <w:drawing>
            <wp:anchor distT="0" distB="0" distL="114300" distR="114300" simplePos="0" relativeHeight="251731968" behindDoc="0" locked="0" layoutInCell="1" allowOverlap="1" wp14:anchorId="655C2BF0" wp14:editId="5BD1A503">
              <wp:simplePos x="0" y="0"/>
              <wp:positionH relativeFrom="column">
                <wp:posOffset>114300</wp:posOffset>
              </wp:positionH>
              <wp:positionV relativeFrom="paragraph">
                <wp:posOffset>-571500</wp:posOffset>
              </wp:positionV>
              <wp:extent cx="4922520" cy="6060440"/>
              <wp:effectExtent l="0" t="0" r="5080" b="10160"/>
              <wp:wrapSquare wrapText="bothSides"/>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22520" cy="6060440"/>
                      </a:xfrm>
                      <a:prstGeom prst="rect">
                        <a:avLst/>
                      </a:prstGeom>
                      <a:noFill/>
                      <a:ln>
                        <a:noFill/>
                      </a:ln>
                    </pic:spPr>
                  </pic:pic>
                </a:graphicData>
              </a:graphic>
              <wp14:sizeRelH relativeFrom="page">
                <wp14:pctWidth>0</wp14:pctWidth>
              </wp14:sizeRelH>
              <wp14:sizeRelV relativeFrom="page">
                <wp14:pctHeight>0</wp14:pctHeight>
              </wp14:sizeRelV>
            </wp:anchor>
          </w:drawing>
        </w:r>
      </w:ins>
      <w:del w:id="661" w:author="Micah Freedman" w:date="2018-08-24T11:20:00Z">
        <w:r w:rsidR="00D67CB4" w:rsidDel="00346C46">
          <w:rPr>
            <w:rFonts w:ascii="Cambria" w:hAnsi="Cambria"/>
            <w:b/>
            <w:noProof/>
          </w:rPr>
          <mc:AlternateContent>
            <mc:Choice Requires="wpg">
              <w:drawing>
                <wp:anchor distT="0" distB="0" distL="114300" distR="114300" simplePos="0" relativeHeight="251678720" behindDoc="0" locked="0" layoutInCell="1" allowOverlap="1" wp14:anchorId="0A6D0069" wp14:editId="14B44773">
                  <wp:simplePos x="0" y="0"/>
                  <wp:positionH relativeFrom="column">
                    <wp:posOffset>-800100</wp:posOffset>
                  </wp:positionH>
                  <wp:positionV relativeFrom="paragraph">
                    <wp:posOffset>114300</wp:posOffset>
                  </wp:positionV>
                  <wp:extent cx="6629400" cy="6285865"/>
                  <wp:effectExtent l="0" t="0" r="0" b="0"/>
                  <wp:wrapSquare wrapText="bothSides"/>
                  <wp:docPr id="21" name="Group 21"/>
                  <wp:cNvGraphicFramePr/>
                  <a:graphic xmlns:a="http://schemas.openxmlformats.org/drawingml/2006/main">
                    <a:graphicData uri="http://schemas.microsoft.com/office/word/2010/wordprocessingGroup">
                      <wpg:wgp>
                        <wpg:cNvGrpSpPr/>
                        <wpg:grpSpPr>
                          <a:xfrm>
                            <a:off x="685800" y="5100435"/>
                            <a:ext cx="5943600" cy="1185432"/>
                            <a:chOff x="0" y="5443854"/>
                            <a:chExt cx="5943600" cy="1185545"/>
                          </a:xfrm>
                        </wpg:grpSpPr>
                        <wps:wsp>
                          <wps:cNvPr id="20" name="Text Box 20"/>
                          <wps:cNvSpPr txBox="1"/>
                          <wps:spPr>
                            <a:xfrm>
                              <a:off x="685800" y="5100435"/>
                              <a:ext cx="5943600" cy="118543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4493A2" w14:textId="45EE4C4F" w:rsidR="0045662E" w:rsidRDefault="0045662E" w:rsidP="009E3E0F">
                                <w:pPr>
                                  <w:spacing w:line="480" w:lineRule="auto"/>
                                </w:pPr>
                                <w:r w:rsidRPr="001D78F1">
                                  <w:rPr>
                                    <w:b/>
                                  </w:rPr>
                                  <w:t xml:space="preserve">Figure </w:t>
                                </w:r>
                                <w:del w:id="662" w:author="Micah Freedman" w:date="2018-08-24T11:07:00Z">
                                  <w:r w:rsidDel="00BF58E6">
                                    <w:rPr>
                                      <w:b/>
                                    </w:rPr>
                                    <w:delText>3</w:delText>
                                  </w:r>
                                  <w:r w:rsidRPr="001D78F1" w:rsidDel="00BF58E6">
                                    <w:rPr>
                                      <w:b/>
                                    </w:rPr>
                                    <w:delText xml:space="preserve"> </w:delText>
                                  </w:r>
                                </w:del>
                                <w:ins w:id="663" w:author="Micah Freedman" w:date="2018-08-24T11:07:00Z">
                                  <w:r>
                                    <w:rPr>
                                      <w:b/>
                                    </w:rPr>
                                    <w:t>4</w:t>
                                  </w:r>
                                  <w:r w:rsidRPr="001D78F1">
                                    <w:rPr>
                                      <w:b/>
                                    </w:rPr>
                                    <w:t xml:space="preserve"> </w:t>
                                  </w:r>
                                </w:ins>
                                <w:r w:rsidRPr="001D78F1">
                                  <w:rPr>
                                    <w:b/>
                                  </w:rPr>
                                  <w:t>–</w:t>
                                </w:r>
                                <w:r>
                                  <w:t xml:space="preserve"> </w:t>
                                </w:r>
                                <w:ins w:id="664" w:author="Micah Freedman" w:date="2018-08-24T11:07:00Z">
                                  <w:r>
                                    <w:t xml:space="preserve">(a) </w:t>
                                  </w:r>
                                </w:ins>
                                <w:r>
                                  <w:t>Wing area</w:t>
                                </w:r>
                                <w:ins w:id="665" w:author="Micah Freedman" w:date="2018-08-24T11:07:00Z">
                                  <w:r>
                                    <w:t xml:space="preserve"> </w:t>
                                  </w:r>
                                </w:ins>
                                <w:del w:id="666" w:author="Micah Freedman" w:date="2018-08-24T11:20:00Z">
                                  <w:r w:rsidDel="00346C46">
                                    <w:delText xml:space="preserve"> </w:delText>
                                  </w:r>
                                </w:del>
                                <w:r>
                                  <w:t>increased significantly with latitude</w:t>
                                </w:r>
                                <w:ins w:id="667" w:author="Micah Freedman" w:date="2018-08-24T11:20:00Z">
                                  <w:r>
                                    <w:t>, and (b) wing roundness decreases significantly with latitude</w:t>
                                  </w:r>
                                </w:ins>
                                <w:r>
                                  <w:t>. Points shown here do not include overwintering individuals from either Mexico or California.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1" o:spid="_x0000_s1047" style="position:absolute;margin-left:-62.95pt;margin-top:9pt;width:522pt;height:494.95pt;z-index:251678720;mso-width-relative:margin;mso-height-relative:margin" coordorigin=",5443854" coordsize="5943600,11855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">
                  <v:shape id="Text Box 20" o:spid="_x0000_s1048" type="#_x0000_t202" style="position:absolute;left:685800;top:5100435;width:5943600;height:118543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024493A2" w14:textId="45EE4C4F" w:rsidR="0045662E" w:rsidRDefault="0045662E" w:rsidP="009E3E0F">
                          <w:pPr>
                            <w:spacing w:line="480" w:lineRule="auto"/>
                          </w:pPr>
                          <w:r w:rsidRPr="001D78F1">
                            <w:rPr>
                              <w:b/>
                            </w:rPr>
                            <w:t xml:space="preserve">Figure </w:t>
                          </w:r>
                          <w:del w:id="668" w:author="Micah Freedman" w:date="2018-08-24T11:07:00Z">
                            <w:r w:rsidDel="00BF58E6">
                              <w:rPr>
                                <w:b/>
                              </w:rPr>
                              <w:delText>3</w:delText>
                            </w:r>
                            <w:r w:rsidRPr="001D78F1" w:rsidDel="00BF58E6">
                              <w:rPr>
                                <w:b/>
                              </w:rPr>
                              <w:delText xml:space="preserve"> </w:delText>
                            </w:r>
                          </w:del>
                          <w:ins w:id="669" w:author="Micah Freedman" w:date="2018-08-24T11:07:00Z">
                            <w:r>
                              <w:rPr>
                                <w:b/>
                              </w:rPr>
                              <w:t>4</w:t>
                            </w:r>
                            <w:r w:rsidRPr="001D78F1">
                              <w:rPr>
                                <w:b/>
                              </w:rPr>
                              <w:t xml:space="preserve"> </w:t>
                            </w:r>
                          </w:ins>
                          <w:r w:rsidRPr="001D78F1">
                            <w:rPr>
                              <w:b/>
                            </w:rPr>
                            <w:t>–</w:t>
                          </w:r>
                          <w:r>
                            <w:t xml:space="preserve"> </w:t>
                          </w:r>
                          <w:ins w:id="670" w:author="Micah Freedman" w:date="2018-08-24T11:07:00Z">
                            <w:r>
                              <w:t xml:space="preserve">(a) </w:t>
                            </w:r>
                          </w:ins>
                          <w:r>
                            <w:t>Wing area</w:t>
                          </w:r>
                          <w:ins w:id="671" w:author="Micah Freedman" w:date="2018-08-24T11:07:00Z">
                            <w:r>
                              <w:t xml:space="preserve"> </w:t>
                            </w:r>
                          </w:ins>
                          <w:del w:id="672" w:author="Micah Freedman" w:date="2018-08-24T11:20:00Z">
                            <w:r w:rsidDel="00346C46">
                              <w:delText xml:space="preserve"> </w:delText>
                            </w:r>
                          </w:del>
                          <w:r>
                            <w:t>increased significantly with latitude</w:t>
                          </w:r>
                          <w:ins w:id="673" w:author="Micah Freedman" w:date="2018-08-24T11:20:00Z">
                            <w:r>
                              <w:t>, and (b) wing roundness decreases significantly with latitude</w:t>
                            </w:r>
                          </w:ins>
                          <w:r>
                            <w:t>. Points shown here do not include overwintering individuals from either Mexico or California.</w:t>
                          </w:r>
                        </w:p>
                      </w:txbxContent>
                    </v:textbox>
                  </v:shape>
                  <w10:wrap type="square"/>
                </v:group>
              </w:pict>
            </mc:Fallback>
          </mc:AlternateContent>
        </w:r>
      </w:del>
      <w:r w:rsidR="00D67CB4">
        <w:rPr>
          <w:rFonts w:ascii="Cambria" w:hAnsi="Cambria"/>
          <w:b/>
        </w:rPr>
        <w:br w:type="page"/>
      </w:r>
    </w:p>
    <w:p w14:paraId="64C0A5CE" w14:textId="4E48543A" w:rsidR="00090ABD" w:rsidRDefault="00743274">
      <w:pPr>
        <w:rPr>
          <w:ins w:id="674" w:author="Micah Freedman" w:date="2018-08-24T11:48:00Z"/>
          <w:rFonts w:ascii="Cambria" w:hAnsi="Cambria"/>
          <w:b/>
        </w:rPr>
      </w:pPr>
      <w:r>
        <w:rPr>
          <w:rFonts w:ascii="Cambria" w:hAnsi="Cambria"/>
          <w:b/>
          <w:noProof/>
        </w:rPr>
        <mc:AlternateContent>
          <mc:Choice Requires="wpg">
            <w:drawing>
              <wp:anchor distT="0" distB="0" distL="114300" distR="114300" simplePos="0" relativeHeight="251730944" behindDoc="0" locked="0" layoutInCell="1" allowOverlap="1" wp14:anchorId="47D410DB" wp14:editId="6C6A1983">
                <wp:simplePos x="0" y="0"/>
                <wp:positionH relativeFrom="column">
                  <wp:posOffset>-114300</wp:posOffset>
                </wp:positionH>
                <wp:positionV relativeFrom="paragraph">
                  <wp:posOffset>-457200</wp:posOffset>
                </wp:positionV>
                <wp:extent cx="5943600" cy="7429500"/>
                <wp:effectExtent l="0" t="0" r="0" b="12700"/>
                <wp:wrapSquare wrapText="bothSides"/>
                <wp:docPr id="76" name="Group 76"/>
                <wp:cNvGraphicFramePr/>
                <a:graphic xmlns:a="http://schemas.openxmlformats.org/drawingml/2006/main">
                  <a:graphicData uri="http://schemas.microsoft.com/office/word/2010/wordprocessingGroup">
                    <wpg:wgp>
                      <wpg:cNvGrpSpPr/>
                      <wpg:grpSpPr>
                        <a:xfrm>
                          <a:off x="0" y="0"/>
                          <a:ext cx="5943600" cy="7429500"/>
                          <a:chOff x="0" y="0"/>
                          <a:chExt cx="5943600" cy="7429500"/>
                        </a:xfrm>
                      </wpg:grpSpPr>
                      <wps:wsp>
                        <wps:cNvPr id="66" name="Text Box 66"/>
                        <wps:cNvSpPr txBox="1"/>
                        <wps:spPr>
                          <a:xfrm>
                            <a:off x="0" y="4572000"/>
                            <a:ext cx="59436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E1802D" w14:textId="3E832B64" w:rsidR="0045662E" w:rsidRDefault="0045662E" w:rsidP="00090ABD">
                              <w:pPr>
                                <w:spacing w:line="480" w:lineRule="auto"/>
                                <w:rPr>
                                  <w:ins w:id="675" w:author="Micah Freedman" w:date="2018-08-24T11:47:00Z"/>
                                </w:rPr>
                              </w:pPr>
                              <w:ins w:id="676" w:author="Micah Freedman" w:date="2018-08-24T11:47:00Z">
                                <w:r w:rsidRPr="00056744">
                                  <w:rPr>
                                    <w:b/>
                                  </w:rPr>
                                  <w:t xml:space="preserve">Figure </w:t>
                                </w:r>
                                <w:r>
                                  <w:rPr>
                                    <w:b/>
                                  </w:rPr>
                                  <w:t>5</w:t>
                                </w:r>
                                <w:r w:rsidRPr="00056744">
                                  <w:rPr>
                                    <w:b/>
                                  </w:rPr>
                                  <w:t xml:space="preserve"> </w:t>
                                </w:r>
                                <w:r>
                                  <w:t>– (a) Our dataset, including all observations, shows a significant increase through time in wing area. (b) The Flockhart data using Mexican overwintering individuals</w:t>
                                </w:r>
                              </w:ins>
                              <w:ins w:id="677" w:author="Micah Freedman" w:date="2018-08-31T00:37:00Z">
                                <w:r>
                                  <w:t xml:space="preserve"> also shows a significant increase in wing area through time</w:t>
                                </w:r>
                              </w:ins>
                              <w:ins w:id="678" w:author="Micah Freedman" w:date="2018-08-24T11:47:00Z">
                                <w:r>
                                  <w:t>. (c). Our data</w:t>
                                </w:r>
                              </w:ins>
                              <w:ins w:id="679" w:author="Micah Freedman" w:date="2018-08-30T10:27:00Z">
                                <w:r>
                                  <w:t xml:space="preserve"> from summer breeding butterflies</w:t>
                                </w:r>
                              </w:ins>
                              <w:ins w:id="680" w:author="Micah Freedman" w:date="2018-08-24T11:47:00Z">
                                <w:r>
                                  <w:t xml:space="preserve">, restricted to the same time interval as the Flockhart data, also shows a </w:t>
                                </w:r>
                              </w:ins>
                              <w:ins w:id="681" w:author="Micah Freedman" w:date="2018-08-31T00:37:00Z">
                                <w:r>
                                  <w:t>significant</w:t>
                                </w:r>
                              </w:ins>
                              <w:ins w:id="682" w:author="Micah Freedman" w:date="2018-08-24T11:47:00Z">
                                <w:r>
                                  <w:t xml:space="preserve"> increase through time</w:t>
                                </w:r>
                              </w:ins>
                              <w:ins w:id="683" w:author="Micah Freedman" w:date="2018-08-24T11:59:00Z">
                                <w:r>
                                  <w:t xml:space="preserve">. Points shown </w:t>
                                </w:r>
                              </w:ins>
                              <w:ins w:id="684" w:author="Micah Freedman" w:date="2018-08-28T09:48:00Z">
                                <w:r>
                                  <w:t>in (a) and (c)</w:t>
                                </w:r>
                              </w:ins>
                              <w:ins w:id="685" w:author="Micah Freedman" w:date="2018-08-24T11:59:00Z">
                                <w:r>
                                  <w:t xml:space="preserve"> do not include overwintering individuals. Shaded areas around trend lines correspond to 95% confidence intervals</w:t>
                                </w:r>
                              </w:ins>
                              <w:ins w:id="686" w:author="Micah Freedman" w:date="2018-08-30T10:26:00Z">
                                <w:r>
                                  <w:t>.</w:t>
                                </w:r>
                              </w:ins>
                            </w:p>
                            <w:p w14:paraId="69083303" w14:textId="77777777" w:rsidR="0045662E" w:rsidRDefault="0045662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38"/>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wpg:wgp>
                  </a:graphicData>
                </a:graphic>
              </wp:anchor>
            </w:drawing>
          </mc:Choice>
          <mc:Fallback>
            <w:pict>
              <v:group id="Group 76" o:spid="_x0000_s1049" style="position:absolute;margin-left:-8.95pt;margin-top:-35.95pt;width:468pt;height:585pt;z-index:251730944" coordsize="5943600,7429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">
                <v:shape id="Text Box 66" o:spid="_x0000_s1050" type="#_x0000_t202" style="position:absolute;top:4572000;width:5943600;height:2857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18E1802D" w14:textId="3E832B64" w:rsidR="0045662E" w:rsidRDefault="0045662E" w:rsidP="00090ABD">
                        <w:pPr>
                          <w:spacing w:line="480" w:lineRule="auto"/>
                          <w:rPr>
                            <w:ins w:id="687" w:author="Micah Freedman" w:date="2018-08-24T11:47:00Z"/>
                          </w:rPr>
                        </w:pPr>
                        <w:ins w:id="688" w:author="Micah Freedman" w:date="2018-08-24T11:47:00Z">
                          <w:r w:rsidRPr="00056744">
                            <w:rPr>
                              <w:b/>
                            </w:rPr>
                            <w:t xml:space="preserve">Figure </w:t>
                          </w:r>
                          <w:r>
                            <w:rPr>
                              <w:b/>
                            </w:rPr>
                            <w:t>5</w:t>
                          </w:r>
                          <w:r w:rsidRPr="00056744">
                            <w:rPr>
                              <w:b/>
                            </w:rPr>
                            <w:t xml:space="preserve"> </w:t>
                          </w:r>
                          <w:r>
                            <w:t>– (a) Our dataset, including all observations, shows a significant increase through time in wing area. (b) The Flockhart data using Mexican overwintering individuals</w:t>
                          </w:r>
                        </w:ins>
                        <w:ins w:id="689" w:author="Micah Freedman" w:date="2018-08-31T00:37:00Z">
                          <w:r>
                            <w:t xml:space="preserve"> also shows a significant increase in wing area through time</w:t>
                          </w:r>
                        </w:ins>
                        <w:ins w:id="690" w:author="Micah Freedman" w:date="2018-08-24T11:47:00Z">
                          <w:r>
                            <w:t>. (c). Our data</w:t>
                          </w:r>
                        </w:ins>
                        <w:ins w:id="691" w:author="Micah Freedman" w:date="2018-08-30T10:27:00Z">
                          <w:r>
                            <w:t xml:space="preserve"> from summer breeding butterflies</w:t>
                          </w:r>
                        </w:ins>
                        <w:ins w:id="692" w:author="Micah Freedman" w:date="2018-08-24T11:47:00Z">
                          <w:r>
                            <w:t xml:space="preserve">, restricted to the same time interval as the Flockhart data, also shows a </w:t>
                          </w:r>
                        </w:ins>
                        <w:ins w:id="693" w:author="Micah Freedman" w:date="2018-08-31T00:37:00Z">
                          <w:r>
                            <w:t>significant</w:t>
                          </w:r>
                        </w:ins>
                        <w:ins w:id="694" w:author="Micah Freedman" w:date="2018-08-24T11:47:00Z">
                          <w:r>
                            <w:t xml:space="preserve"> increase through time</w:t>
                          </w:r>
                        </w:ins>
                        <w:ins w:id="695" w:author="Micah Freedman" w:date="2018-08-24T11:59:00Z">
                          <w:r>
                            <w:t xml:space="preserve">. Points shown </w:t>
                          </w:r>
                        </w:ins>
                        <w:ins w:id="696" w:author="Micah Freedman" w:date="2018-08-28T09:48:00Z">
                          <w:r>
                            <w:t>in (a) and (c)</w:t>
                          </w:r>
                        </w:ins>
                        <w:ins w:id="697" w:author="Micah Freedman" w:date="2018-08-24T11:59:00Z">
                          <w:r>
                            <w:t xml:space="preserve"> do not include overwintering individuals. Shaded areas around trend lines correspond to 95% confidence intervals</w:t>
                          </w:r>
                        </w:ins>
                        <w:ins w:id="698" w:author="Micah Freedman" w:date="2018-08-30T10:26:00Z">
                          <w:r>
                            <w:t>.</w:t>
                          </w:r>
                        </w:ins>
                      </w:p>
                      <w:p w14:paraId="69083303" w14:textId="77777777" w:rsidR="0045662E" w:rsidRDefault="0045662E"/>
                    </w:txbxContent>
                  </v:textbox>
                </v:shape>
                <v:shape id="Picture 38" o:spid="_x0000_s1051" type="#_x0000_t75" style="position:absolute;width:5943600;height:4322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v&#10;goq/AAAA2wAAAA8AAABkcnMvZG93bnJldi54bWxEj0sLwjAQhO+C/yGs4M2meqhajSI+wJPg4+Bx&#10;ada22GxKE7X+eyMIHoeZ+YaZL1tTiSc1rrSsYBjFIIgzq0vOFVzOu8EEhPPIGivLpOBNDpaLbmeO&#10;qbYvPtLz5HMRIOxSVFB4X6dSuqwggy6yNXHwbrYx6INscqkbfAW4qeQojhNpsOSwUGBN64Ky++lh&#10;FBwSf8WkWm04M3J0yDFeT8utUv1eu5qB8NT6f/jX3msFyRi+X8IPkIs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K74KKvwAAANsAAAAPAAAAAAAAAAAAAAAAAJwCAABkcnMv&#10;ZG93bnJldi54bWxQSwUGAAAAAAQABAD3AAAAiAMAAAAA&#10;">
                  <v:imagedata r:id="rId26" o:title=""/>
                  <v:path arrowok="t"/>
                </v:shape>
                <w10:wrap type="square"/>
              </v:group>
            </w:pict>
          </mc:Fallback>
        </mc:AlternateContent>
      </w:r>
      <w:ins w:id="699" w:author="Micah Freedman" w:date="2018-08-24T11:48:00Z">
        <w:r w:rsidR="00090ABD">
          <w:rPr>
            <w:rFonts w:ascii="Cambria" w:hAnsi="Cambria"/>
            <w:b/>
          </w:rPr>
          <w:br w:type="page"/>
        </w:r>
      </w:ins>
    </w:p>
    <w:p w14:paraId="50AE298B" w14:textId="0D7D69B4" w:rsidR="00EA2BDB" w:rsidRDefault="000D098B">
      <w:pPr>
        <w:rPr>
          <w:rFonts w:ascii="Cambria" w:hAnsi="Cambria"/>
          <w:b/>
        </w:rPr>
      </w:pPr>
      <w:ins w:id="700" w:author="Micah Freedman" w:date="2018-08-30T10:33:00Z">
        <w:r>
          <w:rPr>
            <w:rFonts w:ascii="Helvetica" w:hAnsi="Helvetica" w:cs="Helvetica"/>
            <w:noProof/>
          </w:rPr>
          <w:drawing>
            <wp:anchor distT="0" distB="0" distL="114300" distR="114300" simplePos="0" relativeHeight="251732992" behindDoc="0" locked="0" layoutInCell="1" allowOverlap="1" wp14:anchorId="66FEDC41" wp14:editId="641A2AFF">
              <wp:simplePos x="0" y="0"/>
              <wp:positionH relativeFrom="column">
                <wp:posOffset>0</wp:posOffset>
              </wp:positionH>
              <wp:positionV relativeFrom="paragraph">
                <wp:posOffset>-342900</wp:posOffset>
              </wp:positionV>
              <wp:extent cx="5198745" cy="6400800"/>
              <wp:effectExtent l="0" t="0" r="8255" b="0"/>
              <wp:wrapSquare wrapText="bothSides"/>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98745" cy="6400800"/>
                      </a:xfrm>
                      <a:prstGeom prst="rect">
                        <a:avLst/>
                      </a:prstGeom>
                      <a:noFill/>
                      <a:ln>
                        <a:noFill/>
                      </a:ln>
                    </pic:spPr>
                  </pic:pic>
                </a:graphicData>
              </a:graphic>
              <wp14:sizeRelH relativeFrom="page">
                <wp14:pctWidth>0</wp14:pctWidth>
              </wp14:sizeRelH>
              <wp14:sizeRelV relativeFrom="page">
                <wp14:pctHeight>0</wp14:pctHeight>
              </wp14:sizeRelV>
            </wp:anchor>
          </w:drawing>
        </w:r>
      </w:ins>
      <w:del w:id="701" w:author="Micah Freedman" w:date="2018-08-24T11:48:00Z">
        <w:r w:rsidR="00784528" w:rsidDel="00090ABD">
          <w:rPr>
            <w:rFonts w:ascii="Cambria" w:hAnsi="Cambria"/>
            <w:b/>
            <w:noProof/>
          </w:rPr>
          <mc:AlternateContent>
            <mc:Choice Requires="wpg">
              <w:drawing>
                <wp:anchor distT="0" distB="0" distL="114300" distR="114300" simplePos="0" relativeHeight="251685888" behindDoc="0" locked="0" layoutInCell="1" allowOverlap="1" wp14:anchorId="4CEDF94B" wp14:editId="5AF077DD">
                  <wp:simplePos x="0" y="0"/>
                  <wp:positionH relativeFrom="column">
                    <wp:posOffset>298450</wp:posOffset>
                  </wp:positionH>
                  <wp:positionV relativeFrom="paragraph">
                    <wp:posOffset>-571500</wp:posOffset>
                  </wp:positionV>
                  <wp:extent cx="7587615" cy="8915400"/>
                  <wp:effectExtent l="0" t="0" r="6985" b="0"/>
                  <wp:wrapSquare wrapText="bothSides"/>
                  <wp:docPr id="29" name="Group 29"/>
                  <wp:cNvGraphicFramePr/>
                  <a:graphic xmlns:a="http://schemas.openxmlformats.org/drawingml/2006/main">
                    <a:graphicData uri="http://schemas.microsoft.com/office/word/2010/wordprocessingGroup">
                      <wpg:wgp>
                        <wpg:cNvGrpSpPr/>
                        <wpg:grpSpPr>
                          <a:xfrm>
                            <a:off x="0" y="0"/>
                            <a:ext cx="7587615" cy="8915400"/>
                            <a:chOff x="685800" y="226437"/>
                            <a:chExt cx="8111359" cy="9492499"/>
                          </a:xfrm>
                        </wpg:grpSpPr>
                        <wpg:grpSp>
                          <wpg:cNvPr id="28" name="Group 28"/>
                          <wpg:cNvGrpSpPr/>
                          <wpg:grpSpPr>
                            <a:xfrm>
                              <a:off x="685800" y="226437"/>
                              <a:ext cx="5715000" cy="8575173"/>
                              <a:chOff x="0" y="226437"/>
                              <a:chExt cx="5715000" cy="8575173"/>
                            </a:xfrm>
                          </wpg:grpSpPr>
                          <pic:pic xmlns:pic="http://schemas.openxmlformats.org/drawingml/2006/picture">
                            <pic:nvPicPr>
                              <pic:cNvPr id="24" name="Picture 23"/>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685800" y="226437"/>
                                <a:ext cx="4229100" cy="4146176"/>
                              </a:xfrm>
                              <a:prstGeom prst="rect">
                                <a:avLst/>
                              </a:prstGeom>
                              <a:noFill/>
                              <a:ln>
                                <a:noFill/>
                              </a:ln>
                            </pic:spPr>
                          </pic:pic>
                          <pic:pic xmlns:pic="http://schemas.openxmlformats.org/drawingml/2006/picture">
                            <pic:nvPicPr>
                              <pic:cNvPr id="25" name="Picture 25"/>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4460750"/>
                                <a:ext cx="2743200" cy="4340860"/>
                              </a:xfrm>
                              <a:prstGeom prst="rect">
                                <a:avLst/>
                              </a:prstGeom>
                              <a:noFill/>
                              <a:ln>
                                <a:noFill/>
                              </a:ln>
                            </pic:spPr>
                          </pic:pic>
                          <pic:pic xmlns:pic="http://schemas.openxmlformats.org/drawingml/2006/picture">
                            <pic:nvPicPr>
                              <pic:cNvPr id="27" name="Picture 27"/>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2971800" y="4460750"/>
                                <a:ext cx="2743200" cy="4340860"/>
                              </a:xfrm>
                              <a:prstGeom prst="rect">
                                <a:avLst/>
                              </a:prstGeom>
                              <a:noFill/>
                              <a:ln>
                                <a:noFill/>
                              </a:ln>
                            </pic:spPr>
                          </pic:pic>
                        </wpg:grpSp>
                        <wps:wsp>
                          <wps:cNvPr id="26" name="Text Box 26"/>
                          <wps:cNvSpPr txBox="1"/>
                          <wps:spPr>
                            <a:xfrm>
                              <a:off x="1710559" y="8258244"/>
                              <a:ext cx="7086600" cy="1460692"/>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C82724" w14:textId="37EF829B" w:rsidR="0045662E" w:rsidRDefault="0045662E" w:rsidP="00784528">
                                <w:pPr>
                                  <w:spacing w:line="480" w:lineRule="auto"/>
                                </w:pPr>
                                <w:r w:rsidRPr="00056744">
                                  <w:rPr>
                                    <w:b/>
                                  </w:rPr>
                                  <w:t xml:space="preserve">Figure </w:t>
                                </w:r>
                                <w:del w:id="702" w:author="Micah Freedman" w:date="2018-08-24T11:21:00Z">
                                  <w:r w:rsidDel="00346C46">
                                    <w:rPr>
                                      <w:b/>
                                    </w:rPr>
                                    <w:delText>4</w:delText>
                                  </w:r>
                                  <w:r w:rsidRPr="00056744" w:rsidDel="00346C46">
                                    <w:rPr>
                                      <w:b/>
                                    </w:rPr>
                                    <w:delText xml:space="preserve"> </w:delText>
                                  </w:r>
                                </w:del>
                                <w:ins w:id="703" w:author="Micah Freedman" w:date="2018-08-24T11:21:00Z">
                                  <w:r>
                                    <w:rPr>
                                      <w:b/>
                                    </w:rPr>
                                    <w:t>5</w:t>
                                  </w:r>
                                  <w:r w:rsidRPr="00056744">
                                    <w:rPr>
                                      <w:b/>
                                    </w:rPr>
                                    <w:t xml:space="preserve"> </w:t>
                                  </w:r>
                                </w:ins>
                                <w:r>
                                  <w:t xml:space="preserve">– (a) Our dataset, including all observations, shows a significant increase through time in wing area. (b) The Flockhart data using Mexican overwintering individuals. (c). Our data, restricted to the same time interval as the Flockhart data and including only non-overwintering individuals, also shows an increase through time.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52" style="position:absolute;margin-left:23.5pt;margin-top:-44.95pt;width:597.45pt;height:702pt;z-index:251685888;mso-width-relative:margin;mso-height-relative:margin" coordorigin="685800,226437" coordsize="8111359,9492499"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">
                  <v:group id="Group 28" o:spid="_x0000_s1053" style="position:absolute;left:685800;top:226437;width:5715000;height:8575173" coordorigin=",226437" coordsize="5715000,85751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3ScEocIAAADbAAAADwAA&#10;AAAAAAAAAAAAAACpAgAAZHJzL2Rvd25yZXYueG1sUEsFBgAAAAAEAAQA+gAAAJgDAAAAAA==&#10;">
                    <v:shape id="Picture 23" o:spid="_x0000_s1054" type="#_x0000_t75" style="position:absolute;left:685800;top:226437;width:4229100;height:4146176;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1V&#10;Ou3FAAAA2wAAAA8AAABkcnMvZG93bnJldi54bWxEj0FrAjEUhO8F/0N4Qm81WxEtq3EpSqm0B3Ht&#10;ocfH5rlZdvOyJqlu/70pCD0OM/MNsyoG24kL+dA4VvA8yUAQV043XCv4Or49vYAIEVlj55gU/FKA&#10;Yj16WGGu3ZUPdCljLRKEQ44KTIx9LmWoDFkME9cTJ+/kvMWYpK+l9nhNcNvJaZbNpcWG04LBnjaG&#10;qrb8sQq2cbfwxw+nD++zz3PZbvbfxu2VehwPr0sQkYb4H763d1rBdAZ/X9IPkOs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9VTrtxQAAANsAAAAPAAAAAAAAAAAAAAAAAJwC&#10;AABkcnMvZG93bnJldi54bWxQSwUGAAAAAAQABAD3AAAAjgMAAAAA&#10;">
                      <v:imagedata r:id="rId31" o:title=""/>
                      <v:path arrowok="t"/>
                    </v:shape>
                    <v:shape id="Picture 25" o:spid="_x0000_s1055" type="#_x0000_t75" style="position:absolute;top:4460750;width:2743200;height:4340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rI&#10;zLrFAAAA2wAAAA8AAABkcnMvZG93bnJldi54bWxEj09rwkAUxO9Cv8PyCt50E0WR6Cql0GrFi//Q&#10;3J7Z1yQ0+zZktxq/vSsUehxm5jfMbNGaSlypcaVlBXE/AkGcWV1yruCw/+hNQDiPrLGyTAru5GAx&#10;f+nMMNH2xlu67nwuAoRdggoK7+tESpcVZND1bU0cvG/bGPRBNrnUDd4C3FRyEEVjabDksFBgTe8F&#10;ZT+7X6OA5PnrFKeXOE3X680nTYan5ZGV6r62b1MQnlr/H/5rr7SCwQieX8IPkPMH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qyMy6xQAAANsAAAAPAAAAAAAAAAAAAAAAAJwC&#10;AABkcnMvZG93bnJldi54bWxQSwUGAAAAAAQABAD3AAAAjgMAAAAA&#10;">
                      <v:imagedata r:id="rId32" o:title=""/>
                      <v:path arrowok="t"/>
                    </v:shape>
                    <v:shape id="Picture 27" o:spid="_x0000_s1056" type="#_x0000_t75" style="position:absolute;left:2971800;top:4460750;width:2743200;height:43408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WB&#10;mIXCAAAA2wAAAA8AAABkcnMvZG93bnJldi54bWxEj0FrAjEUhO8F/0N4greadZFWt0YRRbB46ir0&#10;+ti8bpZuXpYk6vrvjSB4HGbmG2ax6m0rLuRD41jBZJyBIK6cbrhWcDru3mcgQkTW2DomBTcKsFoO&#10;3hZYaHflH7qUsRYJwqFABSbGrpAyVIYshrHriJP357zFmKSvpfZ4TXDbyjzLPqTFhtOCwY42hqr/&#10;8mwVHMPke9vNd3P5y9XUZFN7KH2u1GjYr79AROrjK/xs77WC/BMeX9IPkMs7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VgZiFwgAAANsAAAAPAAAAAAAAAAAAAAAAAJwCAABk&#10;cnMvZG93bnJldi54bWxQSwUGAAAAAAQABAD3AAAAiwMAAAAA&#10;">
                      <v:imagedata r:id="rId33" o:title=""/>
                      <v:path arrowok="t"/>
                    </v:shape>
                  </v:group>
                  <v:shape id="Text Box 26" o:spid="_x0000_s1057" type="#_x0000_t202" style="position:absolute;left:1710559;top:8258244;width:7086600;height:146069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CC82724" w14:textId="37EF829B" w:rsidR="0045662E" w:rsidRDefault="0045662E" w:rsidP="00784528">
                          <w:pPr>
                            <w:spacing w:line="480" w:lineRule="auto"/>
                          </w:pPr>
                          <w:r w:rsidRPr="00056744">
                            <w:rPr>
                              <w:b/>
                            </w:rPr>
                            <w:t xml:space="preserve">Figure </w:t>
                          </w:r>
                          <w:del w:id="704" w:author="Micah Freedman" w:date="2018-08-24T11:21:00Z">
                            <w:r w:rsidDel="00346C46">
                              <w:rPr>
                                <w:b/>
                              </w:rPr>
                              <w:delText>4</w:delText>
                            </w:r>
                            <w:r w:rsidRPr="00056744" w:rsidDel="00346C46">
                              <w:rPr>
                                <w:b/>
                              </w:rPr>
                              <w:delText xml:space="preserve"> </w:delText>
                            </w:r>
                          </w:del>
                          <w:ins w:id="705" w:author="Micah Freedman" w:date="2018-08-24T11:21:00Z">
                            <w:r>
                              <w:rPr>
                                <w:b/>
                              </w:rPr>
                              <w:t>5</w:t>
                            </w:r>
                            <w:r w:rsidRPr="00056744">
                              <w:rPr>
                                <w:b/>
                              </w:rPr>
                              <w:t xml:space="preserve"> </w:t>
                            </w:r>
                          </w:ins>
                          <w:r>
                            <w:t xml:space="preserve">– (a) Our dataset, including all observations, shows a significant increase through time in wing area. (b) The Flockhart data using Mexican overwintering individuals. (c). Our data, restricted to the same time interval as the Flockhart data and including only non-overwintering individuals, also shows an increase through time. </w:t>
                          </w:r>
                        </w:p>
                      </w:txbxContent>
                    </v:textbox>
                  </v:shape>
                  <w10:wrap type="square"/>
                </v:group>
              </w:pict>
            </mc:Fallback>
          </mc:AlternateContent>
        </w:r>
      </w:del>
      <w:del w:id="706" w:author="Micah Freedman" w:date="2018-08-24T11:21:00Z">
        <w:r w:rsidR="00784528" w:rsidDel="00346C46">
          <w:rPr>
            <w:rFonts w:ascii="Cambria" w:hAnsi="Cambria"/>
            <w:b/>
            <w:noProof/>
          </w:rPr>
          <mc:AlternateContent>
            <mc:Choice Requires="wps">
              <w:drawing>
                <wp:anchor distT="0" distB="0" distL="114300" distR="114300" simplePos="0" relativeHeight="251691008" behindDoc="0" locked="0" layoutInCell="1" allowOverlap="1" wp14:anchorId="2B99C26B" wp14:editId="56334375">
                  <wp:simplePos x="0" y="0"/>
                  <wp:positionH relativeFrom="column">
                    <wp:posOffset>0</wp:posOffset>
                  </wp:positionH>
                  <wp:positionV relativeFrom="paragraph">
                    <wp:posOffset>3543300</wp:posOffset>
                  </wp:positionV>
                  <wp:extent cx="685800" cy="45720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33088C" w14:textId="5A8E3391" w:rsidR="0045662E" w:rsidRPr="00E909A2" w:rsidRDefault="0045662E" w:rsidP="00E909A2">
                              <w:pPr>
                                <w:jc w:val="center"/>
                                <w:rPr>
                                  <w:rFonts w:ascii="Arial" w:hAnsi="Arial" w:cs="Arial"/>
                                  <w:sz w:val="48"/>
                                  <w:szCs w:val="48"/>
                                </w:rPr>
                              </w:pPr>
                              <w:r w:rsidRPr="00E909A2">
                                <w:rPr>
                                  <w:rFonts w:ascii="Arial" w:hAnsi="Arial" w:cs="Arial"/>
                                  <w:sz w:val="48"/>
                                  <w:szCs w:val="48"/>
                                </w:rPr>
                                <w:t>(</w:t>
                              </w:r>
                              <w:r>
                                <w:rPr>
                                  <w:rFonts w:ascii="Arial" w:hAnsi="Arial" w:cs="Arial"/>
                                  <w:sz w:val="48"/>
                                  <w:szCs w:val="48"/>
                                </w:rPr>
                                <w:t>b</w:t>
                              </w:r>
                              <w:r w:rsidRPr="00E909A2">
                                <w:rPr>
                                  <w:rFonts w:ascii="Arial" w:hAnsi="Arial" w:cs="Arial"/>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3" o:spid="_x0000_s1058" type="#_x0000_t202" style="position:absolute;margin-left:0;margin-top:279pt;width:54pt;height:36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" filled="f" stroked="f">
                  <v:textbox>
                    <w:txbxContent>
                      <w:p w14:paraId="7433088C" w14:textId="5A8E3391" w:rsidR="0045662E" w:rsidRPr="00E909A2" w:rsidRDefault="0045662E" w:rsidP="00E909A2">
                        <w:pPr>
                          <w:jc w:val="center"/>
                          <w:rPr>
                            <w:rFonts w:ascii="Arial" w:hAnsi="Arial" w:cs="Arial"/>
                            <w:sz w:val="48"/>
                            <w:szCs w:val="48"/>
                          </w:rPr>
                        </w:pPr>
                        <w:r w:rsidRPr="00E909A2">
                          <w:rPr>
                            <w:rFonts w:ascii="Arial" w:hAnsi="Arial" w:cs="Arial"/>
                            <w:sz w:val="48"/>
                            <w:szCs w:val="48"/>
                          </w:rPr>
                          <w:t>(</w:t>
                        </w:r>
                        <w:r>
                          <w:rPr>
                            <w:rFonts w:ascii="Arial" w:hAnsi="Arial" w:cs="Arial"/>
                            <w:sz w:val="48"/>
                            <w:szCs w:val="48"/>
                          </w:rPr>
                          <w:t>b</w:t>
                        </w:r>
                        <w:r w:rsidRPr="00E909A2">
                          <w:rPr>
                            <w:rFonts w:ascii="Arial" w:hAnsi="Arial" w:cs="Arial"/>
                            <w:sz w:val="48"/>
                            <w:szCs w:val="48"/>
                          </w:rPr>
                          <w:t>)</w:t>
                        </w:r>
                      </w:p>
                    </w:txbxContent>
                  </v:textbox>
                  <w10:wrap type="square"/>
                </v:shape>
              </w:pict>
            </mc:Fallback>
          </mc:AlternateContent>
        </w:r>
        <w:r w:rsidR="00784528" w:rsidDel="00346C46">
          <w:rPr>
            <w:rFonts w:ascii="Cambria" w:hAnsi="Cambria"/>
            <w:b/>
            <w:noProof/>
          </w:rPr>
          <mc:AlternateContent>
            <mc:Choice Requires="wps">
              <w:drawing>
                <wp:anchor distT="0" distB="0" distL="114300" distR="114300" simplePos="0" relativeHeight="251688960" behindDoc="0" locked="0" layoutInCell="1" allowOverlap="1" wp14:anchorId="0CBB2CCF" wp14:editId="07AFC81C">
                  <wp:simplePos x="0" y="0"/>
                  <wp:positionH relativeFrom="column">
                    <wp:posOffset>0</wp:posOffset>
                  </wp:positionH>
                  <wp:positionV relativeFrom="paragraph">
                    <wp:posOffset>-571500</wp:posOffset>
                  </wp:positionV>
                  <wp:extent cx="685800" cy="457200"/>
                  <wp:effectExtent l="0" t="0" r="0" b="0"/>
                  <wp:wrapSquare wrapText="bothSides"/>
                  <wp:docPr id="32" name="Text Box 32"/>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AC0DF6" w14:textId="5D24AC0E" w:rsidR="0045662E" w:rsidRPr="00E909A2" w:rsidRDefault="0045662E" w:rsidP="00E909A2">
                              <w:pPr>
                                <w:jc w:val="center"/>
                                <w:rPr>
                                  <w:rFonts w:ascii="Arial" w:hAnsi="Arial" w:cs="Arial"/>
                                  <w:sz w:val="48"/>
                                  <w:szCs w:val="48"/>
                                </w:rPr>
                              </w:pPr>
                              <w:r w:rsidRPr="00E909A2">
                                <w:rPr>
                                  <w:rFonts w:ascii="Arial" w:hAnsi="Arial" w:cs="Arial"/>
                                  <w:sz w:val="48"/>
                                  <w:szCs w:val="48"/>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2" o:spid="_x0000_s1059" type="#_x0000_t202" style="position:absolute;margin-left:0;margin-top:-44.95pt;width:54pt;height:36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" filled="f" stroked="f">
                  <v:textbox>
                    <w:txbxContent>
                      <w:p w14:paraId="6AAC0DF6" w14:textId="5D24AC0E" w:rsidR="0045662E" w:rsidRPr="00E909A2" w:rsidRDefault="0045662E" w:rsidP="00E909A2">
                        <w:pPr>
                          <w:jc w:val="center"/>
                          <w:rPr>
                            <w:rFonts w:ascii="Arial" w:hAnsi="Arial" w:cs="Arial"/>
                            <w:sz w:val="48"/>
                            <w:szCs w:val="48"/>
                          </w:rPr>
                        </w:pPr>
                        <w:r w:rsidRPr="00E909A2">
                          <w:rPr>
                            <w:rFonts w:ascii="Arial" w:hAnsi="Arial" w:cs="Arial"/>
                            <w:sz w:val="48"/>
                            <w:szCs w:val="48"/>
                          </w:rPr>
                          <w:t>(a)</w:t>
                        </w:r>
                      </w:p>
                    </w:txbxContent>
                  </v:textbox>
                  <w10:wrap type="square"/>
                </v:shape>
              </w:pict>
            </mc:Fallback>
          </mc:AlternateContent>
        </w:r>
        <w:r w:rsidR="00E909A2" w:rsidDel="00346C46">
          <w:rPr>
            <w:rFonts w:ascii="Cambria" w:hAnsi="Cambria"/>
            <w:b/>
            <w:noProof/>
          </w:rPr>
          <mc:AlternateContent>
            <mc:Choice Requires="wps">
              <w:drawing>
                <wp:anchor distT="0" distB="0" distL="114300" distR="114300" simplePos="0" relativeHeight="251693056" behindDoc="0" locked="0" layoutInCell="1" allowOverlap="1" wp14:anchorId="77E5D433" wp14:editId="7D9C7D29">
                  <wp:simplePos x="0" y="0"/>
                  <wp:positionH relativeFrom="column">
                    <wp:posOffset>2857500</wp:posOffset>
                  </wp:positionH>
                  <wp:positionV relativeFrom="paragraph">
                    <wp:posOffset>3543300</wp:posOffset>
                  </wp:positionV>
                  <wp:extent cx="685800" cy="45720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5D26FB" w14:textId="703F893F" w:rsidR="0045662E" w:rsidRPr="00E909A2" w:rsidRDefault="0045662E" w:rsidP="00E909A2">
                              <w:pPr>
                                <w:jc w:val="center"/>
                                <w:rPr>
                                  <w:rFonts w:ascii="Arial" w:hAnsi="Arial" w:cs="Arial"/>
                                  <w:sz w:val="48"/>
                                  <w:szCs w:val="48"/>
                                </w:rPr>
                              </w:pPr>
                              <w:r w:rsidRPr="00E909A2">
                                <w:rPr>
                                  <w:rFonts w:ascii="Arial" w:hAnsi="Arial" w:cs="Arial"/>
                                  <w:sz w:val="48"/>
                                  <w:szCs w:val="48"/>
                                </w:rPr>
                                <w:t>(</w:t>
                              </w:r>
                              <w:r>
                                <w:rPr>
                                  <w:rFonts w:ascii="Arial" w:hAnsi="Arial" w:cs="Arial"/>
                                  <w:sz w:val="48"/>
                                  <w:szCs w:val="48"/>
                                </w:rPr>
                                <w:t>c</w:t>
                              </w:r>
                              <w:r w:rsidRPr="00E909A2">
                                <w:rPr>
                                  <w:rFonts w:ascii="Arial" w:hAnsi="Arial" w:cs="Arial"/>
                                  <w:sz w:val="48"/>
                                  <w:szCs w:val="4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Text Box 34" o:spid="_x0000_s1060" type="#_x0000_t202" style="position:absolute;margin-left:225pt;margin-top:279pt;width:54pt;height:36pt;z-index:25169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" filled="f" stroked="f">
                  <v:textbox>
                    <w:txbxContent>
                      <w:p w14:paraId="1C5D26FB" w14:textId="703F893F" w:rsidR="0045662E" w:rsidRPr="00E909A2" w:rsidRDefault="0045662E" w:rsidP="00E909A2">
                        <w:pPr>
                          <w:jc w:val="center"/>
                          <w:rPr>
                            <w:rFonts w:ascii="Arial" w:hAnsi="Arial" w:cs="Arial"/>
                            <w:sz w:val="48"/>
                            <w:szCs w:val="48"/>
                          </w:rPr>
                        </w:pPr>
                        <w:r w:rsidRPr="00E909A2">
                          <w:rPr>
                            <w:rFonts w:ascii="Arial" w:hAnsi="Arial" w:cs="Arial"/>
                            <w:sz w:val="48"/>
                            <w:szCs w:val="48"/>
                          </w:rPr>
                          <w:t>(</w:t>
                        </w:r>
                        <w:r>
                          <w:rPr>
                            <w:rFonts w:ascii="Arial" w:hAnsi="Arial" w:cs="Arial"/>
                            <w:sz w:val="48"/>
                            <w:szCs w:val="48"/>
                          </w:rPr>
                          <w:t>c</w:t>
                        </w:r>
                        <w:r w:rsidRPr="00E909A2">
                          <w:rPr>
                            <w:rFonts w:ascii="Arial" w:hAnsi="Arial" w:cs="Arial"/>
                            <w:sz w:val="48"/>
                            <w:szCs w:val="48"/>
                          </w:rPr>
                          <w:t>)</w:t>
                        </w:r>
                      </w:p>
                    </w:txbxContent>
                  </v:textbox>
                  <w10:wrap type="square"/>
                </v:shape>
              </w:pict>
            </mc:Fallback>
          </mc:AlternateContent>
        </w:r>
      </w:del>
    </w:p>
    <w:p w14:paraId="447C8D7E" w14:textId="25639074" w:rsidR="00EA2BDB" w:rsidRDefault="004359F3">
      <w:pPr>
        <w:rPr>
          <w:rFonts w:ascii="Cambria" w:hAnsi="Cambria"/>
          <w:b/>
        </w:rPr>
      </w:pPr>
      <w:ins w:id="707" w:author="Micah Freedman" w:date="2018-08-24T11:26:00Z">
        <w:r w:rsidRPr="004359F3">
          <w:rPr>
            <w:rFonts w:ascii="Helvetica" w:hAnsi="Helvetica" w:cs="Helvetica"/>
          </w:rPr>
          <w:t xml:space="preserve"> </w:t>
        </w:r>
      </w:ins>
    </w:p>
    <w:p w14:paraId="350557E1" w14:textId="6934498A" w:rsidR="002A3386" w:rsidRDefault="002A3386">
      <w:pPr>
        <w:rPr>
          <w:rFonts w:ascii="Cambria" w:hAnsi="Cambria"/>
          <w:b/>
        </w:rPr>
      </w:pPr>
    </w:p>
    <w:p w14:paraId="7947B669" w14:textId="1658CB87" w:rsidR="00675FA8" w:rsidRDefault="00675FA8">
      <w:pPr>
        <w:rPr>
          <w:rFonts w:ascii="Cambria" w:hAnsi="Cambria"/>
          <w:b/>
        </w:rPr>
      </w:pPr>
      <w:r>
        <w:rPr>
          <w:rFonts w:ascii="Cambria" w:hAnsi="Cambria"/>
          <w:b/>
          <w:noProof/>
        </w:rPr>
        <mc:AlternateContent>
          <mc:Choice Requires="wps">
            <w:drawing>
              <wp:anchor distT="0" distB="0" distL="114300" distR="114300" simplePos="0" relativeHeight="251687936" behindDoc="0" locked="0" layoutInCell="1" allowOverlap="1" wp14:anchorId="5E50B517" wp14:editId="32AA526A">
                <wp:simplePos x="0" y="0"/>
                <wp:positionH relativeFrom="column">
                  <wp:posOffset>-5600700</wp:posOffset>
                </wp:positionH>
                <wp:positionV relativeFrom="paragraph">
                  <wp:posOffset>5864860</wp:posOffset>
                </wp:positionV>
                <wp:extent cx="5372100" cy="24003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53721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CB4D4F" w14:textId="310A6AC0" w:rsidR="0045662E" w:rsidRDefault="0045662E" w:rsidP="009E3E0F">
                            <w:pPr>
                              <w:spacing w:line="480" w:lineRule="auto"/>
                              <w:jc w:val="both"/>
                            </w:pPr>
                            <w:r w:rsidRPr="00132714">
                              <w:rPr>
                                <w:b/>
                              </w:rPr>
                              <w:t xml:space="preserve">Figure </w:t>
                            </w:r>
                            <w:ins w:id="708" w:author="Micah Freedman" w:date="2018-08-24T11:21:00Z">
                              <w:r>
                                <w:rPr>
                                  <w:b/>
                                </w:rPr>
                                <w:t>6</w:t>
                              </w:r>
                              <w:r w:rsidRPr="00132714">
                                <w:rPr>
                                  <w:b/>
                                </w:rPr>
                                <w:t xml:space="preserve"> </w:t>
                              </w:r>
                            </w:ins>
                            <w:r>
                              <w:t xml:space="preserve">– Monarch forewing area varies substantially based on larval host plant. Adults reared on </w:t>
                            </w:r>
                            <w:r w:rsidRPr="00132714">
                              <w:rPr>
                                <w:i/>
                              </w:rPr>
                              <w:t>A. syriaca</w:t>
                            </w:r>
                            <w:r>
                              <w:t xml:space="preserve"> were significantly larger than adults reared on </w:t>
                            </w:r>
                            <w:r w:rsidRPr="00132714">
                              <w:rPr>
                                <w:i/>
                              </w:rPr>
                              <w:t>A. curassavica</w:t>
                            </w:r>
                            <w:r>
                              <w:t xml:space="preserve"> (p = 0.009) and </w:t>
                            </w:r>
                            <w:r w:rsidRPr="00132714">
                              <w:rPr>
                                <w:i/>
                              </w:rPr>
                              <w:t>A. fascicularis</w:t>
                            </w:r>
                            <w:r>
                              <w:rPr>
                                <w:i/>
                              </w:rPr>
                              <w:t xml:space="preserve"> </w:t>
                            </w:r>
                            <w:r>
                              <w:t xml:space="preserve">(p &lt; 0.001), and marginally larger than adults reared on </w:t>
                            </w:r>
                            <w:r w:rsidRPr="00132714">
                              <w:rPr>
                                <w:i/>
                              </w:rPr>
                              <w:t>Gomphocarpus</w:t>
                            </w:r>
                            <w:r>
                              <w:rPr>
                                <w:i/>
                              </w:rPr>
                              <w:t xml:space="preserve"> </w:t>
                            </w:r>
                            <w:r>
                              <w:t xml:space="preserve">(p = 0.076). Numbers inside bars correspond to pooled sample sizes for any particular host species. </w:t>
                            </w:r>
                            <w:r w:rsidRPr="00132714">
                              <w:rPr>
                                <w:i/>
                              </w:rPr>
                              <w:t>Gomphocarpus spp.</w:t>
                            </w:r>
                            <w:r>
                              <w:t xml:space="preserve"> includes both </w:t>
                            </w:r>
                            <w:r w:rsidRPr="00132714">
                              <w:rPr>
                                <w:i/>
                              </w:rPr>
                              <w:t>Gomphocarpus fruticosus</w:t>
                            </w:r>
                            <w:r>
                              <w:t xml:space="preserve"> and </w:t>
                            </w:r>
                            <w:r w:rsidRPr="00132714">
                              <w:rPr>
                                <w:i/>
                              </w:rPr>
                              <w:t>G. physocarpus.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61" type="#_x0000_t202" style="position:absolute;margin-left:-440.95pt;margin-top:461.8pt;width:423pt;height:18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" filled="f" stroked="f">
                <v:textbox>
                  <w:txbxContent>
                    <w:p w14:paraId="18CB4D4F" w14:textId="310A6AC0" w:rsidR="0045662E" w:rsidRDefault="0045662E" w:rsidP="009E3E0F">
                      <w:pPr>
                        <w:spacing w:line="480" w:lineRule="auto"/>
                        <w:jc w:val="both"/>
                      </w:pPr>
                      <w:r w:rsidRPr="00132714">
                        <w:rPr>
                          <w:b/>
                        </w:rPr>
                        <w:t xml:space="preserve">Figure </w:t>
                      </w:r>
                      <w:ins w:id="709" w:author="Micah Freedman" w:date="2018-08-24T11:21:00Z">
                        <w:r>
                          <w:rPr>
                            <w:b/>
                          </w:rPr>
                          <w:t>6</w:t>
                        </w:r>
                        <w:r w:rsidRPr="00132714">
                          <w:rPr>
                            <w:b/>
                          </w:rPr>
                          <w:t xml:space="preserve"> </w:t>
                        </w:r>
                      </w:ins>
                      <w:r>
                        <w:t xml:space="preserve">– Monarch forewing area varies substantially based on larval host plant. Adults reared on </w:t>
                      </w:r>
                      <w:r w:rsidRPr="00132714">
                        <w:rPr>
                          <w:i/>
                        </w:rPr>
                        <w:t>A. syriaca</w:t>
                      </w:r>
                      <w:r>
                        <w:t xml:space="preserve"> were significantly larger than adults reared on </w:t>
                      </w:r>
                      <w:r w:rsidRPr="00132714">
                        <w:rPr>
                          <w:i/>
                        </w:rPr>
                        <w:t>A. curassavica</w:t>
                      </w:r>
                      <w:r>
                        <w:t xml:space="preserve"> (p = 0.009) and </w:t>
                      </w:r>
                      <w:r w:rsidRPr="00132714">
                        <w:rPr>
                          <w:i/>
                        </w:rPr>
                        <w:t>A. fascicularis</w:t>
                      </w:r>
                      <w:r>
                        <w:rPr>
                          <w:i/>
                        </w:rPr>
                        <w:t xml:space="preserve"> </w:t>
                      </w:r>
                      <w:r>
                        <w:t xml:space="preserve">(p &lt; 0.001), and marginally larger than adults reared on </w:t>
                      </w:r>
                      <w:r w:rsidRPr="00132714">
                        <w:rPr>
                          <w:i/>
                        </w:rPr>
                        <w:t>Gomphocarpus</w:t>
                      </w:r>
                      <w:r>
                        <w:rPr>
                          <w:i/>
                        </w:rPr>
                        <w:t xml:space="preserve"> </w:t>
                      </w:r>
                      <w:r>
                        <w:t xml:space="preserve">(p = 0.076). Numbers inside bars correspond to pooled sample sizes for any particular host species. </w:t>
                      </w:r>
                      <w:r w:rsidRPr="00132714">
                        <w:rPr>
                          <w:i/>
                        </w:rPr>
                        <w:t>Gomphocarpus spp.</w:t>
                      </w:r>
                      <w:r>
                        <w:t xml:space="preserve"> includes both </w:t>
                      </w:r>
                      <w:r w:rsidRPr="00132714">
                        <w:rPr>
                          <w:i/>
                        </w:rPr>
                        <w:t>Gomphocarpus fruticosus</w:t>
                      </w:r>
                      <w:r>
                        <w:t xml:space="preserve"> and </w:t>
                      </w:r>
                      <w:r w:rsidRPr="00132714">
                        <w:rPr>
                          <w:i/>
                        </w:rPr>
                        <w:t>G. physocarpus.</w:t>
                      </w:r>
                    </w:p>
                  </w:txbxContent>
                </v:textbox>
                <w10:wrap type="square"/>
              </v:shape>
            </w:pict>
          </mc:Fallback>
        </mc:AlternateContent>
      </w:r>
      <w:r>
        <w:rPr>
          <w:rFonts w:ascii="Cambria" w:hAnsi="Cambria"/>
          <w:b/>
        </w:rPr>
        <w:br w:type="page"/>
      </w:r>
    </w:p>
    <w:tbl>
      <w:tblPr>
        <w:tblpPr w:leftFromText="180" w:rightFromText="180" w:vertAnchor="text" w:horzAnchor="page" w:tblpX="901" w:tblpY="-329"/>
        <w:tblW w:w="9936" w:type="dxa"/>
        <w:tblLayout w:type="fixed"/>
        <w:tblLook w:val="04A0" w:firstRow="1" w:lastRow="0" w:firstColumn="1" w:lastColumn="0" w:noHBand="0" w:noVBand="1"/>
      </w:tblPr>
      <w:tblGrid>
        <w:gridCol w:w="2268"/>
        <w:gridCol w:w="1350"/>
        <w:gridCol w:w="1260"/>
        <w:gridCol w:w="1530"/>
        <w:gridCol w:w="1620"/>
        <w:gridCol w:w="1908"/>
      </w:tblGrid>
      <w:tr w:rsidR="00155E7E" w:rsidRPr="00155E7E" w14:paraId="76269090" w14:textId="77777777" w:rsidTr="006B5A1A">
        <w:trPr>
          <w:trHeight w:val="277"/>
        </w:trPr>
        <w:tc>
          <w:tcPr>
            <w:tcW w:w="2268" w:type="dxa"/>
            <w:vMerge w:val="restart"/>
            <w:tcBorders>
              <w:top w:val="single" w:sz="4" w:space="0" w:color="auto"/>
              <w:left w:val="single" w:sz="4" w:space="0" w:color="auto"/>
              <w:right w:val="single" w:sz="4" w:space="0" w:color="auto"/>
            </w:tcBorders>
            <w:shd w:val="clear" w:color="auto" w:fill="auto"/>
            <w:noWrap/>
            <w:vAlign w:val="center"/>
          </w:tcPr>
          <w:p w14:paraId="152D5D9A" w14:textId="77777777" w:rsidR="00675FA8" w:rsidRPr="00155E7E" w:rsidRDefault="00675FA8" w:rsidP="00155E7E">
            <w:pPr>
              <w:jc w:val="center"/>
              <w:rPr>
                <w:rFonts w:ascii="Cambria" w:eastAsia="Times New Roman" w:hAnsi="Cambria" w:cs="Times New Roman"/>
                <w:b/>
                <w:bCs/>
                <w:color w:val="000000"/>
              </w:rPr>
            </w:pPr>
            <w:r w:rsidRPr="00155E7E">
              <w:rPr>
                <w:rFonts w:ascii="Cambria" w:eastAsia="Times New Roman" w:hAnsi="Cambria" w:cs="Times New Roman"/>
                <w:b/>
                <w:bCs/>
                <w:color w:val="000000"/>
              </w:rPr>
              <w:t>Monarch Population</w:t>
            </w:r>
          </w:p>
        </w:tc>
        <w:tc>
          <w:tcPr>
            <w:tcW w:w="1350" w:type="dxa"/>
            <w:vMerge w:val="restart"/>
            <w:tcBorders>
              <w:top w:val="single" w:sz="4" w:space="0" w:color="auto"/>
              <w:left w:val="single" w:sz="4" w:space="0" w:color="auto"/>
              <w:right w:val="single" w:sz="4" w:space="0" w:color="auto"/>
            </w:tcBorders>
            <w:shd w:val="clear" w:color="auto" w:fill="auto"/>
            <w:noWrap/>
            <w:vAlign w:val="center"/>
          </w:tcPr>
          <w:p w14:paraId="086C954C" w14:textId="77777777" w:rsidR="00675FA8" w:rsidRPr="00155E7E" w:rsidRDefault="00675FA8" w:rsidP="00155E7E">
            <w:pPr>
              <w:jc w:val="center"/>
              <w:rPr>
                <w:rFonts w:ascii="Cambria" w:eastAsia="Times New Roman" w:hAnsi="Cambria" w:cs="Times New Roman"/>
                <w:b/>
                <w:bCs/>
                <w:color w:val="000000"/>
              </w:rPr>
            </w:pPr>
            <w:r w:rsidRPr="00155E7E">
              <w:rPr>
                <w:rFonts w:ascii="Cambria" w:eastAsia="Times New Roman" w:hAnsi="Cambria" w:cs="Times New Roman"/>
                <w:b/>
                <w:bCs/>
                <w:color w:val="000000"/>
              </w:rPr>
              <w:t>Maternal Families</w:t>
            </w:r>
          </w:p>
        </w:tc>
        <w:tc>
          <w:tcPr>
            <w:tcW w:w="631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8A82880" w14:textId="77777777" w:rsidR="00675FA8" w:rsidRPr="00155E7E" w:rsidRDefault="00675FA8" w:rsidP="00155E7E">
            <w:pPr>
              <w:jc w:val="center"/>
              <w:rPr>
                <w:rFonts w:ascii="Cambria" w:eastAsia="Times New Roman" w:hAnsi="Cambria" w:cs="Times New Roman"/>
                <w:b/>
                <w:bCs/>
                <w:iCs/>
                <w:color w:val="000000"/>
              </w:rPr>
            </w:pPr>
            <w:r w:rsidRPr="00155E7E">
              <w:rPr>
                <w:rFonts w:ascii="Cambria" w:eastAsia="Times New Roman" w:hAnsi="Cambria" w:cs="Times New Roman"/>
                <w:b/>
                <w:bCs/>
                <w:iCs/>
                <w:color w:val="000000"/>
              </w:rPr>
              <w:t>Larval Host Species</w:t>
            </w:r>
          </w:p>
        </w:tc>
      </w:tr>
      <w:tr w:rsidR="00155E7E" w:rsidRPr="00155E7E" w14:paraId="35BFE6F6" w14:textId="77777777" w:rsidTr="006B5A1A">
        <w:trPr>
          <w:trHeight w:val="277"/>
        </w:trPr>
        <w:tc>
          <w:tcPr>
            <w:tcW w:w="2268" w:type="dxa"/>
            <w:vMerge/>
            <w:tcBorders>
              <w:left w:val="single" w:sz="4" w:space="0" w:color="auto"/>
              <w:bottom w:val="single" w:sz="4" w:space="0" w:color="auto"/>
              <w:right w:val="single" w:sz="4" w:space="0" w:color="auto"/>
            </w:tcBorders>
            <w:shd w:val="clear" w:color="auto" w:fill="auto"/>
            <w:noWrap/>
            <w:vAlign w:val="center"/>
            <w:hideMark/>
          </w:tcPr>
          <w:p w14:paraId="4084CAE4" w14:textId="77777777" w:rsidR="00675FA8" w:rsidRPr="00155E7E" w:rsidRDefault="00675FA8" w:rsidP="00155E7E">
            <w:pPr>
              <w:jc w:val="center"/>
              <w:rPr>
                <w:rFonts w:ascii="Cambria" w:eastAsia="Times New Roman" w:hAnsi="Cambria" w:cs="Times New Roman"/>
                <w:b/>
                <w:bCs/>
                <w:color w:val="000000"/>
                <w:rPrChange w:id="710" w:author="Micah Freedman" w:date="2018-08-30T10:40:00Z">
                  <w:rPr>
                    <w:rFonts w:ascii="Cambria" w:eastAsia="Times New Roman" w:hAnsi="Cambria" w:cs="Times New Roman"/>
                    <w:b/>
                    <w:bCs/>
                    <w:color w:val="000000"/>
                  </w:rPr>
                </w:rPrChange>
              </w:rPr>
              <w:pPrChange w:id="711" w:author="Micah Freedman" w:date="2018-08-30T10:41:00Z">
                <w:pPr>
                  <w:framePr w:hSpace="180" w:wrap="around" w:vAnchor="text" w:hAnchor="page" w:x="901" w:y="-329"/>
                  <w:jc w:val="center"/>
                </w:pPr>
              </w:pPrChange>
            </w:pPr>
          </w:p>
        </w:tc>
        <w:tc>
          <w:tcPr>
            <w:tcW w:w="1350" w:type="dxa"/>
            <w:vMerge/>
            <w:tcBorders>
              <w:left w:val="single" w:sz="4" w:space="0" w:color="auto"/>
              <w:bottom w:val="single" w:sz="4" w:space="0" w:color="auto"/>
              <w:right w:val="single" w:sz="4" w:space="0" w:color="auto"/>
            </w:tcBorders>
            <w:shd w:val="clear" w:color="auto" w:fill="auto"/>
            <w:noWrap/>
            <w:vAlign w:val="center"/>
            <w:hideMark/>
          </w:tcPr>
          <w:p w14:paraId="416859EE" w14:textId="77777777" w:rsidR="00675FA8" w:rsidRPr="00155E7E" w:rsidRDefault="00675FA8" w:rsidP="00155E7E">
            <w:pPr>
              <w:jc w:val="center"/>
              <w:rPr>
                <w:rFonts w:ascii="Cambria" w:eastAsia="Times New Roman" w:hAnsi="Cambria" w:cs="Times New Roman"/>
                <w:b/>
                <w:bCs/>
                <w:color w:val="000000"/>
                <w:rPrChange w:id="712" w:author="Micah Freedman" w:date="2018-08-30T10:40:00Z">
                  <w:rPr>
                    <w:rFonts w:ascii="Cambria" w:eastAsia="Times New Roman" w:hAnsi="Cambria" w:cs="Times New Roman"/>
                    <w:b/>
                    <w:bCs/>
                    <w:color w:val="000000"/>
                  </w:rPr>
                </w:rPrChange>
              </w:rPr>
              <w:pPrChange w:id="713" w:author="Micah Freedman" w:date="2018-08-30T10:41:00Z">
                <w:pPr>
                  <w:framePr w:hSpace="180" w:wrap="around" w:vAnchor="text" w:hAnchor="page" w:x="901" w:y="-329"/>
                  <w:jc w:val="center"/>
                </w:pPr>
              </w:pPrChange>
            </w:pPr>
          </w:p>
        </w:tc>
        <w:tc>
          <w:tcPr>
            <w:tcW w:w="1260" w:type="dxa"/>
            <w:tcBorders>
              <w:top w:val="single" w:sz="4" w:space="0" w:color="auto"/>
              <w:left w:val="single" w:sz="4" w:space="0" w:color="auto"/>
              <w:bottom w:val="single" w:sz="4" w:space="0" w:color="auto"/>
            </w:tcBorders>
            <w:shd w:val="clear" w:color="auto" w:fill="auto"/>
            <w:noWrap/>
            <w:vAlign w:val="center"/>
            <w:hideMark/>
          </w:tcPr>
          <w:p w14:paraId="5B4ED5C7" w14:textId="77777777" w:rsidR="00675FA8" w:rsidRPr="00155E7E" w:rsidRDefault="00675FA8" w:rsidP="00155E7E">
            <w:pPr>
              <w:jc w:val="center"/>
              <w:rPr>
                <w:rFonts w:ascii="Cambria" w:eastAsia="Times New Roman" w:hAnsi="Cambria" w:cs="Times New Roman"/>
                <w:b/>
                <w:bCs/>
                <w:i/>
                <w:iCs/>
                <w:color w:val="000000"/>
                <w:rPrChange w:id="714" w:author="Micah Freedman" w:date="2018-08-30T10:40:00Z">
                  <w:rPr>
                    <w:rFonts w:ascii="Cambria" w:eastAsia="Times New Roman" w:hAnsi="Cambria" w:cs="Times New Roman"/>
                    <w:b/>
                    <w:bCs/>
                    <w:i/>
                    <w:iCs/>
                    <w:color w:val="000000"/>
                  </w:rPr>
                </w:rPrChange>
              </w:rPr>
              <w:pPrChange w:id="715" w:author="Micah Freedman" w:date="2018-08-30T10:41:00Z">
                <w:pPr>
                  <w:framePr w:hSpace="180" w:wrap="around" w:vAnchor="text" w:hAnchor="page" w:x="901" w:y="-329"/>
                  <w:jc w:val="center"/>
                </w:pPr>
              </w:pPrChange>
            </w:pPr>
            <w:r w:rsidRPr="00155E7E">
              <w:rPr>
                <w:rFonts w:ascii="Cambria" w:eastAsia="Times New Roman" w:hAnsi="Cambria" w:cs="Times New Roman"/>
                <w:b/>
                <w:bCs/>
                <w:i/>
                <w:iCs/>
                <w:color w:val="000000"/>
                <w:rPrChange w:id="716" w:author="Micah Freedman" w:date="2018-08-30T10:40:00Z">
                  <w:rPr>
                    <w:rFonts w:ascii="Cambria" w:eastAsia="Times New Roman" w:hAnsi="Cambria" w:cs="Times New Roman"/>
                    <w:b/>
                    <w:bCs/>
                    <w:i/>
                    <w:iCs/>
                    <w:color w:val="000000"/>
                  </w:rPr>
                </w:rPrChange>
              </w:rPr>
              <w:t>Asclepias syriaca</w:t>
            </w:r>
          </w:p>
        </w:tc>
        <w:tc>
          <w:tcPr>
            <w:tcW w:w="1530" w:type="dxa"/>
            <w:tcBorders>
              <w:top w:val="single" w:sz="4" w:space="0" w:color="auto"/>
              <w:bottom w:val="single" w:sz="4" w:space="0" w:color="auto"/>
            </w:tcBorders>
            <w:shd w:val="clear" w:color="auto" w:fill="auto"/>
            <w:noWrap/>
            <w:vAlign w:val="center"/>
            <w:hideMark/>
          </w:tcPr>
          <w:p w14:paraId="7A6C16B8" w14:textId="77777777" w:rsidR="00675FA8" w:rsidRPr="00155E7E" w:rsidRDefault="00675FA8" w:rsidP="00155E7E">
            <w:pPr>
              <w:jc w:val="center"/>
              <w:rPr>
                <w:rFonts w:ascii="Cambria" w:eastAsia="Times New Roman" w:hAnsi="Cambria" w:cs="Times New Roman"/>
                <w:b/>
                <w:bCs/>
                <w:i/>
                <w:iCs/>
                <w:color w:val="000000"/>
                <w:rPrChange w:id="717" w:author="Micah Freedman" w:date="2018-08-30T10:40:00Z">
                  <w:rPr>
                    <w:rFonts w:ascii="Cambria" w:eastAsia="Times New Roman" w:hAnsi="Cambria" w:cs="Times New Roman"/>
                    <w:b/>
                    <w:bCs/>
                    <w:i/>
                    <w:iCs/>
                    <w:color w:val="000000"/>
                  </w:rPr>
                </w:rPrChange>
              </w:rPr>
              <w:pPrChange w:id="718" w:author="Micah Freedman" w:date="2018-08-30T10:41:00Z">
                <w:pPr>
                  <w:framePr w:hSpace="180" w:wrap="around" w:vAnchor="text" w:hAnchor="page" w:x="901" w:y="-329"/>
                  <w:jc w:val="center"/>
                </w:pPr>
              </w:pPrChange>
            </w:pPr>
            <w:r w:rsidRPr="00155E7E">
              <w:rPr>
                <w:rFonts w:ascii="Cambria" w:eastAsia="Times New Roman" w:hAnsi="Cambria" w:cs="Times New Roman"/>
                <w:b/>
                <w:bCs/>
                <w:i/>
                <w:iCs/>
                <w:color w:val="000000"/>
                <w:rPrChange w:id="719" w:author="Micah Freedman" w:date="2018-08-30T10:40:00Z">
                  <w:rPr>
                    <w:rFonts w:ascii="Cambria" w:eastAsia="Times New Roman" w:hAnsi="Cambria" w:cs="Times New Roman"/>
                    <w:b/>
                    <w:bCs/>
                    <w:i/>
                    <w:iCs/>
                    <w:color w:val="000000"/>
                  </w:rPr>
                </w:rPrChange>
              </w:rPr>
              <w:t>Asclepias fascicularis</w:t>
            </w:r>
          </w:p>
        </w:tc>
        <w:tc>
          <w:tcPr>
            <w:tcW w:w="1620" w:type="dxa"/>
            <w:tcBorders>
              <w:top w:val="single" w:sz="4" w:space="0" w:color="auto"/>
              <w:bottom w:val="single" w:sz="4" w:space="0" w:color="auto"/>
            </w:tcBorders>
            <w:shd w:val="clear" w:color="auto" w:fill="auto"/>
            <w:noWrap/>
            <w:vAlign w:val="center"/>
            <w:hideMark/>
          </w:tcPr>
          <w:p w14:paraId="1FB09279" w14:textId="77777777" w:rsidR="00675FA8" w:rsidRPr="00155E7E" w:rsidRDefault="00675FA8" w:rsidP="00155E7E">
            <w:pPr>
              <w:jc w:val="center"/>
              <w:rPr>
                <w:rFonts w:ascii="Cambria" w:eastAsia="Times New Roman" w:hAnsi="Cambria" w:cs="Times New Roman"/>
                <w:b/>
                <w:bCs/>
                <w:i/>
                <w:iCs/>
                <w:color w:val="000000"/>
                <w:rPrChange w:id="720" w:author="Micah Freedman" w:date="2018-08-30T10:40:00Z">
                  <w:rPr>
                    <w:rFonts w:ascii="Cambria" w:eastAsia="Times New Roman" w:hAnsi="Cambria" w:cs="Times New Roman"/>
                    <w:b/>
                    <w:bCs/>
                    <w:i/>
                    <w:iCs/>
                    <w:color w:val="000000"/>
                  </w:rPr>
                </w:rPrChange>
              </w:rPr>
              <w:pPrChange w:id="721" w:author="Micah Freedman" w:date="2018-08-30T10:41:00Z">
                <w:pPr>
                  <w:framePr w:hSpace="180" w:wrap="around" w:vAnchor="text" w:hAnchor="page" w:x="901" w:y="-329"/>
                  <w:jc w:val="center"/>
                </w:pPr>
              </w:pPrChange>
            </w:pPr>
            <w:r w:rsidRPr="00155E7E">
              <w:rPr>
                <w:rFonts w:ascii="Cambria" w:eastAsia="Times New Roman" w:hAnsi="Cambria" w:cs="Times New Roman"/>
                <w:b/>
                <w:bCs/>
                <w:i/>
                <w:iCs/>
                <w:color w:val="000000"/>
                <w:rPrChange w:id="722" w:author="Micah Freedman" w:date="2018-08-30T10:40:00Z">
                  <w:rPr>
                    <w:rFonts w:ascii="Cambria" w:eastAsia="Times New Roman" w:hAnsi="Cambria" w:cs="Times New Roman"/>
                    <w:b/>
                    <w:bCs/>
                    <w:i/>
                    <w:iCs/>
                    <w:color w:val="000000"/>
                  </w:rPr>
                </w:rPrChange>
              </w:rPr>
              <w:t>Asclepias curassavica</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53EFE8B9" w14:textId="77777777" w:rsidR="00675FA8" w:rsidRPr="00155E7E" w:rsidRDefault="00675FA8" w:rsidP="00155E7E">
            <w:pPr>
              <w:jc w:val="center"/>
              <w:rPr>
                <w:rFonts w:ascii="Cambria" w:eastAsia="Times New Roman" w:hAnsi="Cambria" w:cs="Times New Roman"/>
                <w:b/>
                <w:bCs/>
                <w:i/>
                <w:iCs/>
                <w:color w:val="000000"/>
                <w:rPrChange w:id="723" w:author="Micah Freedman" w:date="2018-08-30T10:40:00Z">
                  <w:rPr>
                    <w:rFonts w:ascii="Cambria" w:eastAsia="Times New Roman" w:hAnsi="Cambria" w:cs="Times New Roman"/>
                    <w:b/>
                    <w:bCs/>
                    <w:i/>
                    <w:iCs/>
                    <w:color w:val="000000"/>
                  </w:rPr>
                </w:rPrChange>
              </w:rPr>
              <w:pPrChange w:id="724" w:author="Micah Freedman" w:date="2018-08-30T10:41:00Z">
                <w:pPr>
                  <w:framePr w:hSpace="180" w:wrap="around" w:vAnchor="text" w:hAnchor="page" w:x="901" w:y="-329"/>
                  <w:jc w:val="center"/>
                </w:pPr>
              </w:pPrChange>
            </w:pPr>
            <w:r w:rsidRPr="00155E7E">
              <w:rPr>
                <w:rFonts w:ascii="Cambria" w:eastAsia="Times New Roman" w:hAnsi="Cambria" w:cs="Times New Roman"/>
                <w:b/>
                <w:bCs/>
                <w:i/>
                <w:iCs/>
                <w:color w:val="000000"/>
                <w:rPrChange w:id="725" w:author="Micah Freedman" w:date="2018-08-30T10:40:00Z">
                  <w:rPr>
                    <w:rFonts w:ascii="Cambria" w:eastAsia="Times New Roman" w:hAnsi="Cambria" w:cs="Times New Roman"/>
                    <w:b/>
                    <w:bCs/>
                    <w:i/>
                    <w:iCs/>
                    <w:color w:val="000000"/>
                  </w:rPr>
                </w:rPrChange>
              </w:rPr>
              <w:t>Gomphocarpus spp.</w:t>
            </w:r>
          </w:p>
        </w:tc>
      </w:tr>
      <w:tr w:rsidR="00155E7E" w:rsidRPr="00155E7E" w14:paraId="648F13F1"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0C3879" w14:textId="77777777" w:rsidR="00675FA8" w:rsidRPr="00155E7E" w:rsidRDefault="00675FA8" w:rsidP="00155E7E">
            <w:pPr>
              <w:jc w:val="center"/>
              <w:rPr>
                <w:rFonts w:ascii="Cambria" w:eastAsia="Times New Roman" w:hAnsi="Cambria" w:cs="Times New Roman"/>
                <w:b/>
                <w:color w:val="000000"/>
                <w:rPrChange w:id="726"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27" w:author="Micah Freedman" w:date="2018-08-30T10:40:00Z">
                  <w:rPr>
                    <w:rFonts w:ascii="Cambria" w:eastAsia="Times New Roman" w:hAnsi="Cambria" w:cs="Times New Roman"/>
                    <w:b/>
                    <w:color w:val="000000"/>
                  </w:rPr>
                </w:rPrChange>
              </w:rPr>
              <w:t>Eastern North America (IA, MI)</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F29E9" w14:textId="77777777" w:rsidR="00675FA8" w:rsidRPr="00155E7E" w:rsidRDefault="00675FA8" w:rsidP="00155E7E">
            <w:pPr>
              <w:jc w:val="center"/>
              <w:rPr>
                <w:rFonts w:ascii="Cambria" w:eastAsia="Times New Roman" w:hAnsi="Cambria" w:cs="Times New Roman"/>
                <w:color w:val="000000"/>
                <w:rPrChange w:id="728"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29" w:author="Micah Freedman" w:date="2018-08-30T10:40:00Z">
                  <w:rPr>
                    <w:rFonts w:ascii="Cambria" w:eastAsia="Times New Roman" w:hAnsi="Cambria" w:cs="Times New Roman"/>
                    <w:color w:val="000000"/>
                  </w:rPr>
                </w:rPrChange>
              </w:rPr>
              <w:t>7</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6D57B312" w14:textId="77777777" w:rsidR="00675FA8" w:rsidRPr="00155E7E" w:rsidRDefault="00675FA8" w:rsidP="00155E7E">
            <w:pPr>
              <w:jc w:val="center"/>
              <w:rPr>
                <w:rFonts w:ascii="Cambria" w:eastAsia="Times New Roman" w:hAnsi="Cambria" w:cs="Times New Roman"/>
                <w:color w:val="000000"/>
                <w:rPrChange w:id="730"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31" w:author="Micah Freedman" w:date="2018-08-30T10:40:00Z">
                  <w:rPr>
                    <w:rFonts w:ascii="Cambria" w:eastAsia="Times New Roman" w:hAnsi="Cambria" w:cs="Times New Roman"/>
                    <w:color w:val="000000"/>
                  </w:rPr>
                </w:rPrChange>
              </w:rPr>
              <w:t>10</w:t>
            </w:r>
          </w:p>
        </w:tc>
        <w:tc>
          <w:tcPr>
            <w:tcW w:w="1530" w:type="dxa"/>
            <w:tcBorders>
              <w:top w:val="single" w:sz="4" w:space="0" w:color="auto"/>
              <w:bottom w:val="single" w:sz="4" w:space="0" w:color="auto"/>
            </w:tcBorders>
            <w:shd w:val="clear" w:color="auto" w:fill="auto"/>
            <w:noWrap/>
            <w:vAlign w:val="center"/>
            <w:hideMark/>
          </w:tcPr>
          <w:p w14:paraId="587DBB2A" w14:textId="77777777" w:rsidR="00675FA8" w:rsidRPr="00155E7E" w:rsidRDefault="00675FA8" w:rsidP="00155E7E">
            <w:pPr>
              <w:jc w:val="center"/>
              <w:rPr>
                <w:rFonts w:ascii="Cambria" w:eastAsia="Times New Roman" w:hAnsi="Cambria" w:cs="Times New Roman"/>
                <w:color w:val="000000"/>
                <w:rPrChange w:id="732"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33" w:author="Micah Freedman" w:date="2018-08-30T10:40:00Z">
                  <w:rPr>
                    <w:rFonts w:ascii="Cambria" w:eastAsia="Times New Roman" w:hAnsi="Cambria" w:cs="Times New Roman"/>
                    <w:color w:val="000000"/>
                  </w:rPr>
                </w:rPrChange>
              </w:rPr>
              <w:t>8</w:t>
            </w:r>
          </w:p>
        </w:tc>
        <w:tc>
          <w:tcPr>
            <w:tcW w:w="1620" w:type="dxa"/>
            <w:tcBorders>
              <w:top w:val="single" w:sz="4" w:space="0" w:color="auto"/>
              <w:bottom w:val="single" w:sz="4" w:space="0" w:color="auto"/>
            </w:tcBorders>
            <w:shd w:val="clear" w:color="auto" w:fill="auto"/>
            <w:noWrap/>
            <w:vAlign w:val="center"/>
            <w:hideMark/>
          </w:tcPr>
          <w:p w14:paraId="6A821D63" w14:textId="77777777" w:rsidR="00675FA8" w:rsidRPr="00155E7E" w:rsidRDefault="00675FA8" w:rsidP="00155E7E">
            <w:pPr>
              <w:jc w:val="center"/>
              <w:rPr>
                <w:rFonts w:ascii="Cambria" w:eastAsia="Times New Roman" w:hAnsi="Cambria" w:cs="Times New Roman"/>
                <w:color w:val="000000"/>
                <w:rPrChange w:id="734"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35" w:author="Micah Freedman" w:date="2018-08-30T10:40:00Z">
                  <w:rPr>
                    <w:rFonts w:ascii="Cambria" w:eastAsia="Times New Roman" w:hAnsi="Cambria" w:cs="Times New Roman"/>
                    <w:color w:val="000000"/>
                  </w:rPr>
                </w:rPrChange>
              </w:rPr>
              <w:t>12</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1CAE44B8" w14:textId="77777777" w:rsidR="00675FA8" w:rsidRPr="00155E7E" w:rsidRDefault="00675FA8" w:rsidP="00155E7E">
            <w:pPr>
              <w:jc w:val="center"/>
              <w:rPr>
                <w:rFonts w:ascii="Cambria" w:eastAsia="Times New Roman" w:hAnsi="Cambria" w:cs="Times New Roman"/>
                <w:color w:val="000000"/>
                <w:rPrChange w:id="736"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37" w:author="Micah Freedman" w:date="2018-08-30T10:40:00Z">
                  <w:rPr>
                    <w:rFonts w:ascii="Cambria" w:eastAsia="Times New Roman" w:hAnsi="Cambria" w:cs="Times New Roman"/>
                    <w:color w:val="000000"/>
                  </w:rPr>
                </w:rPrChange>
              </w:rPr>
              <w:t>23</w:t>
            </w:r>
          </w:p>
        </w:tc>
      </w:tr>
      <w:tr w:rsidR="00155E7E" w:rsidRPr="00155E7E" w14:paraId="4ADB07D5"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FD013B" w14:textId="77777777" w:rsidR="00675FA8" w:rsidRPr="00155E7E" w:rsidRDefault="00675FA8" w:rsidP="00155E7E">
            <w:pPr>
              <w:jc w:val="center"/>
              <w:rPr>
                <w:rFonts w:ascii="Cambria" w:eastAsia="Times New Roman" w:hAnsi="Cambria" w:cs="Times New Roman"/>
                <w:b/>
                <w:color w:val="000000"/>
                <w:rPrChange w:id="738"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39" w:author="Micah Freedman" w:date="2018-08-30T10:40:00Z">
                  <w:rPr>
                    <w:rFonts w:ascii="Cambria" w:eastAsia="Times New Roman" w:hAnsi="Cambria" w:cs="Times New Roman"/>
                    <w:b/>
                    <w:color w:val="000000"/>
                  </w:rPr>
                </w:rPrChange>
              </w:rPr>
              <w:t>Western North America (CA)</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2517DE" w14:textId="77777777" w:rsidR="00675FA8" w:rsidRPr="00155E7E" w:rsidRDefault="00675FA8" w:rsidP="00155E7E">
            <w:pPr>
              <w:jc w:val="center"/>
              <w:rPr>
                <w:rFonts w:ascii="Cambria" w:eastAsia="Times New Roman" w:hAnsi="Cambria" w:cs="Times New Roman"/>
                <w:color w:val="000000"/>
                <w:rPrChange w:id="740"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41" w:author="Micah Freedman" w:date="2018-08-30T10:40:00Z">
                  <w:rPr>
                    <w:rFonts w:ascii="Cambria" w:eastAsia="Times New Roman" w:hAnsi="Cambria" w:cs="Times New Roman"/>
                    <w:color w:val="000000"/>
                  </w:rPr>
                </w:rPrChange>
              </w:rPr>
              <w:t>10</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1211548D" w14:textId="77777777" w:rsidR="00675FA8" w:rsidRPr="00155E7E" w:rsidRDefault="00675FA8" w:rsidP="00155E7E">
            <w:pPr>
              <w:jc w:val="center"/>
              <w:rPr>
                <w:rFonts w:ascii="Cambria" w:eastAsia="Times New Roman" w:hAnsi="Cambria" w:cs="Times New Roman"/>
                <w:color w:val="000000"/>
                <w:rPrChange w:id="742"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43" w:author="Micah Freedman" w:date="2018-08-30T10:40:00Z">
                  <w:rPr>
                    <w:rFonts w:ascii="Cambria" w:eastAsia="Times New Roman" w:hAnsi="Cambria" w:cs="Times New Roman"/>
                    <w:color w:val="000000"/>
                  </w:rPr>
                </w:rPrChange>
              </w:rPr>
              <w:t>12</w:t>
            </w:r>
          </w:p>
        </w:tc>
        <w:tc>
          <w:tcPr>
            <w:tcW w:w="1530" w:type="dxa"/>
            <w:tcBorders>
              <w:top w:val="single" w:sz="4" w:space="0" w:color="auto"/>
              <w:bottom w:val="single" w:sz="4" w:space="0" w:color="auto"/>
            </w:tcBorders>
            <w:shd w:val="clear" w:color="auto" w:fill="auto"/>
            <w:noWrap/>
            <w:vAlign w:val="center"/>
            <w:hideMark/>
          </w:tcPr>
          <w:p w14:paraId="3DE561D7" w14:textId="77777777" w:rsidR="00675FA8" w:rsidRPr="00155E7E" w:rsidRDefault="00675FA8" w:rsidP="00155E7E">
            <w:pPr>
              <w:jc w:val="center"/>
              <w:rPr>
                <w:rFonts w:ascii="Cambria" w:eastAsia="Times New Roman" w:hAnsi="Cambria" w:cs="Times New Roman"/>
                <w:color w:val="000000"/>
                <w:rPrChange w:id="744"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45" w:author="Micah Freedman" w:date="2018-08-30T10:40:00Z">
                  <w:rPr>
                    <w:rFonts w:ascii="Cambria" w:eastAsia="Times New Roman" w:hAnsi="Cambria" w:cs="Times New Roman"/>
                    <w:color w:val="000000"/>
                  </w:rPr>
                </w:rPrChange>
              </w:rPr>
              <w:t>11</w:t>
            </w:r>
          </w:p>
        </w:tc>
        <w:tc>
          <w:tcPr>
            <w:tcW w:w="1620" w:type="dxa"/>
            <w:tcBorders>
              <w:top w:val="single" w:sz="4" w:space="0" w:color="auto"/>
              <w:bottom w:val="single" w:sz="4" w:space="0" w:color="auto"/>
            </w:tcBorders>
            <w:shd w:val="clear" w:color="auto" w:fill="auto"/>
            <w:noWrap/>
            <w:vAlign w:val="center"/>
            <w:hideMark/>
          </w:tcPr>
          <w:p w14:paraId="23E74CEC" w14:textId="77777777" w:rsidR="00675FA8" w:rsidRPr="00155E7E" w:rsidRDefault="00675FA8" w:rsidP="00155E7E">
            <w:pPr>
              <w:jc w:val="center"/>
              <w:rPr>
                <w:rFonts w:ascii="Cambria" w:eastAsia="Times New Roman" w:hAnsi="Cambria" w:cs="Times New Roman"/>
                <w:color w:val="000000"/>
                <w:rPrChange w:id="746"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47" w:author="Micah Freedman" w:date="2018-08-30T10:40:00Z">
                  <w:rPr>
                    <w:rFonts w:ascii="Cambria" w:eastAsia="Times New Roman" w:hAnsi="Cambria" w:cs="Times New Roman"/>
                    <w:color w:val="000000"/>
                  </w:rPr>
                </w:rPrChange>
              </w:rPr>
              <w:t>13</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7B7ECF13" w14:textId="77777777" w:rsidR="00675FA8" w:rsidRPr="00155E7E" w:rsidRDefault="00675FA8" w:rsidP="00155E7E">
            <w:pPr>
              <w:jc w:val="center"/>
              <w:rPr>
                <w:rFonts w:ascii="Cambria" w:eastAsia="Times New Roman" w:hAnsi="Cambria" w:cs="Times New Roman"/>
                <w:color w:val="000000"/>
                <w:rPrChange w:id="748"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49" w:author="Micah Freedman" w:date="2018-08-30T10:40:00Z">
                  <w:rPr>
                    <w:rFonts w:ascii="Cambria" w:eastAsia="Times New Roman" w:hAnsi="Cambria" w:cs="Times New Roman"/>
                    <w:color w:val="000000"/>
                  </w:rPr>
                </w:rPrChange>
              </w:rPr>
              <w:t>24</w:t>
            </w:r>
          </w:p>
        </w:tc>
      </w:tr>
      <w:tr w:rsidR="00155E7E" w:rsidRPr="00155E7E" w14:paraId="36D08050"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C86100" w14:textId="77777777" w:rsidR="00675FA8" w:rsidRPr="00155E7E" w:rsidRDefault="00675FA8" w:rsidP="00155E7E">
            <w:pPr>
              <w:jc w:val="center"/>
              <w:rPr>
                <w:rFonts w:ascii="Cambria" w:eastAsia="Times New Roman" w:hAnsi="Cambria" w:cs="Times New Roman"/>
                <w:b/>
                <w:color w:val="000000"/>
                <w:rPrChange w:id="750"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51" w:author="Micah Freedman" w:date="2018-08-30T10:40:00Z">
                  <w:rPr>
                    <w:rFonts w:ascii="Cambria" w:eastAsia="Times New Roman" w:hAnsi="Cambria" w:cs="Times New Roman"/>
                    <w:b/>
                    <w:color w:val="000000"/>
                  </w:rPr>
                </w:rPrChange>
              </w:rPr>
              <w:t>Hawaii (Maui)</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E290C" w14:textId="77777777" w:rsidR="00675FA8" w:rsidRPr="00155E7E" w:rsidRDefault="00675FA8" w:rsidP="00155E7E">
            <w:pPr>
              <w:jc w:val="center"/>
              <w:rPr>
                <w:rFonts w:ascii="Cambria" w:eastAsia="Times New Roman" w:hAnsi="Cambria" w:cs="Times New Roman"/>
                <w:color w:val="000000"/>
                <w:rPrChange w:id="752"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53" w:author="Micah Freedman" w:date="2018-08-30T10:40:00Z">
                  <w:rPr>
                    <w:rFonts w:ascii="Cambria" w:eastAsia="Times New Roman" w:hAnsi="Cambria" w:cs="Times New Roman"/>
                    <w:color w:val="000000"/>
                  </w:rPr>
                </w:rPrChange>
              </w:rPr>
              <w:t>7</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4CB9885A" w14:textId="77777777" w:rsidR="00675FA8" w:rsidRPr="00155E7E" w:rsidRDefault="00675FA8" w:rsidP="00155E7E">
            <w:pPr>
              <w:jc w:val="center"/>
              <w:rPr>
                <w:rFonts w:ascii="Cambria" w:eastAsia="Times New Roman" w:hAnsi="Cambria" w:cs="Times New Roman"/>
                <w:color w:val="000000"/>
                <w:rPrChange w:id="754"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55" w:author="Micah Freedman" w:date="2018-08-30T10:40:00Z">
                  <w:rPr>
                    <w:rFonts w:ascii="Cambria" w:eastAsia="Times New Roman" w:hAnsi="Cambria" w:cs="Times New Roman"/>
                    <w:color w:val="000000"/>
                  </w:rPr>
                </w:rPrChange>
              </w:rPr>
              <w:t>7</w:t>
            </w:r>
          </w:p>
        </w:tc>
        <w:tc>
          <w:tcPr>
            <w:tcW w:w="1530" w:type="dxa"/>
            <w:tcBorders>
              <w:top w:val="single" w:sz="4" w:space="0" w:color="auto"/>
              <w:bottom w:val="single" w:sz="4" w:space="0" w:color="auto"/>
            </w:tcBorders>
            <w:shd w:val="clear" w:color="auto" w:fill="auto"/>
            <w:noWrap/>
            <w:vAlign w:val="center"/>
            <w:hideMark/>
          </w:tcPr>
          <w:p w14:paraId="04B0BA1E" w14:textId="77777777" w:rsidR="00675FA8" w:rsidRPr="00155E7E" w:rsidRDefault="00675FA8" w:rsidP="00155E7E">
            <w:pPr>
              <w:jc w:val="center"/>
              <w:rPr>
                <w:rFonts w:ascii="Cambria" w:eastAsia="Times New Roman" w:hAnsi="Cambria" w:cs="Times New Roman"/>
                <w:color w:val="000000"/>
                <w:rPrChange w:id="756"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57" w:author="Micah Freedman" w:date="2018-08-30T10:40:00Z">
                  <w:rPr>
                    <w:rFonts w:ascii="Cambria" w:eastAsia="Times New Roman" w:hAnsi="Cambria" w:cs="Times New Roman"/>
                    <w:color w:val="000000"/>
                  </w:rPr>
                </w:rPrChange>
              </w:rPr>
              <w:t>6</w:t>
            </w:r>
          </w:p>
        </w:tc>
        <w:tc>
          <w:tcPr>
            <w:tcW w:w="1620" w:type="dxa"/>
            <w:tcBorders>
              <w:top w:val="single" w:sz="4" w:space="0" w:color="auto"/>
              <w:bottom w:val="single" w:sz="4" w:space="0" w:color="auto"/>
            </w:tcBorders>
            <w:shd w:val="clear" w:color="auto" w:fill="auto"/>
            <w:noWrap/>
            <w:vAlign w:val="center"/>
            <w:hideMark/>
          </w:tcPr>
          <w:p w14:paraId="0AE0C713" w14:textId="77777777" w:rsidR="00675FA8" w:rsidRPr="00155E7E" w:rsidRDefault="00675FA8" w:rsidP="00155E7E">
            <w:pPr>
              <w:jc w:val="center"/>
              <w:rPr>
                <w:rFonts w:ascii="Cambria" w:eastAsia="Times New Roman" w:hAnsi="Cambria" w:cs="Times New Roman"/>
                <w:color w:val="000000"/>
                <w:rPrChange w:id="758"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59" w:author="Micah Freedman" w:date="2018-08-30T10:40:00Z">
                  <w:rPr>
                    <w:rFonts w:ascii="Cambria" w:eastAsia="Times New Roman" w:hAnsi="Cambria" w:cs="Times New Roman"/>
                    <w:color w:val="000000"/>
                  </w:rPr>
                </w:rPrChange>
              </w:rPr>
              <w:t>13</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6C41E3E4" w14:textId="77777777" w:rsidR="00675FA8" w:rsidRPr="00155E7E" w:rsidRDefault="00675FA8" w:rsidP="00155E7E">
            <w:pPr>
              <w:jc w:val="center"/>
              <w:rPr>
                <w:rFonts w:ascii="Cambria" w:eastAsia="Times New Roman" w:hAnsi="Cambria" w:cs="Times New Roman"/>
                <w:color w:val="000000"/>
                <w:rPrChange w:id="760"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61" w:author="Micah Freedman" w:date="2018-08-30T10:40:00Z">
                  <w:rPr>
                    <w:rFonts w:ascii="Cambria" w:eastAsia="Times New Roman" w:hAnsi="Cambria" w:cs="Times New Roman"/>
                    <w:color w:val="000000"/>
                  </w:rPr>
                </w:rPrChange>
              </w:rPr>
              <w:t>25</w:t>
            </w:r>
          </w:p>
        </w:tc>
      </w:tr>
      <w:tr w:rsidR="00155E7E" w:rsidRPr="00155E7E" w14:paraId="6D218C99"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D758D9" w14:textId="77777777" w:rsidR="00675FA8" w:rsidRPr="00155E7E" w:rsidRDefault="00675FA8" w:rsidP="00155E7E">
            <w:pPr>
              <w:jc w:val="center"/>
              <w:rPr>
                <w:rFonts w:ascii="Cambria" w:eastAsia="Times New Roman" w:hAnsi="Cambria" w:cs="Times New Roman"/>
                <w:b/>
                <w:color w:val="000000"/>
                <w:rPrChange w:id="762"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63" w:author="Micah Freedman" w:date="2018-08-30T10:40:00Z">
                  <w:rPr>
                    <w:rFonts w:ascii="Cambria" w:eastAsia="Times New Roman" w:hAnsi="Cambria" w:cs="Times New Roman"/>
                    <w:b/>
                    <w:color w:val="000000"/>
                  </w:rPr>
                </w:rPrChange>
              </w:rPr>
              <w:t>Australia (QLD)</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86A3B" w14:textId="77777777" w:rsidR="00675FA8" w:rsidRPr="00155E7E" w:rsidRDefault="00675FA8" w:rsidP="00155E7E">
            <w:pPr>
              <w:jc w:val="center"/>
              <w:rPr>
                <w:rFonts w:ascii="Cambria" w:eastAsia="Times New Roman" w:hAnsi="Cambria" w:cs="Times New Roman"/>
                <w:color w:val="000000"/>
                <w:rPrChange w:id="764"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65" w:author="Micah Freedman" w:date="2018-08-30T10:40:00Z">
                  <w:rPr>
                    <w:rFonts w:ascii="Cambria" w:eastAsia="Times New Roman" w:hAnsi="Cambria" w:cs="Times New Roman"/>
                    <w:color w:val="000000"/>
                  </w:rPr>
                </w:rPrChange>
              </w:rPr>
              <w:t>1</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75901466" w14:textId="77777777" w:rsidR="00675FA8" w:rsidRPr="00155E7E" w:rsidRDefault="00675FA8" w:rsidP="00155E7E">
            <w:pPr>
              <w:jc w:val="center"/>
              <w:rPr>
                <w:rFonts w:ascii="Cambria" w:eastAsia="Times New Roman" w:hAnsi="Cambria" w:cs="Times New Roman"/>
                <w:color w:val="000000"/>
                <w:rPrChange w:id="766"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67" w:author="Micah Freedman" w:date="2018-08-30T10:40:00Z">
                  <w:rPr>
                    <w:rFonts w:ascii="Cambria" w:eastAsia="Times New Roman" w:hAnsi="Cambria" w:cs="Times New Roman"/>
                    <w:color w:val="000000"/>
                  </w:rPr>
                </w:rPrChange>
              </w:rPr>
              <w:t>8</w:t>
            </w:r>
          </w:p>
        </w:tc>
        <w:tc>
          <w:tcPr>
            <w:tcW w:w="1530" w:type="dxa"/>
            <w:tcBorders>
              <w:top w:val="single" w:sz="4" w:space="0" w:color="auto"/>
              <w:bottom w:val="single" w:sz="4" w:space="0" w:color="auto"/>
            </w:tcBorders>
            <w:shd w:val="clear" w:color="auto" w:fill="auto"/>
            <w:noWrap/>
            <w:vAlign w:val="center"/>
            <w:hideMark/>
          </w:tcPr>
          <w:p w14:paraId="336B8B63" w14:textId="77777777" w:rsidR="00675FA8" w:rsidRPr="00155E7E" w:rsidRDefault="00675FA8" w:rsidP="00155E7E">
            <w:pPr>
              <w:jc w:val="center"/>
              <w:rPr>
                <w:rFonts w:ascii="Cambria" w:eastAsia="Times New Roman" w:hAnsi="Cambria" w:cs="Times New Roman"/>
                <w:color w:val="000000"/>
                <w:rPrChange w:id="768"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69" w:author="Micah Freedman" w:date="2018-08-30T10:40:00Z">
                  <w:rPr>
                    <w:rFonts w:ascii="Cambria" w:eastAsia="Times New Roman" w:hAnsi="Cambria" w:cs="Times New Roman"/>
                    <w:color w:val="000000"/>
                  </w:rPr>
                </w:rPrChange>
              </w:rPr>
              <w:t>7</w:t>
            </w:r>
          </w:p>
        </w:tc>
        <w:tc>
          <w:tcPr>
            <w:tcW w:w="1620" w:type="dxa"/>
            <w:tcBorders>
              <w:top w:val="single" w:sz="4" w:space="0" w:color="auto"/>
              <w:bottom w:val="single" w:sz="4" w:space="0" w:color="auto"/>
            </w:tcBorders>
            <w:shd w:val="clear" w:color="auto" w:fill="auto"/>
            <w:noWrap/>
            <w:vAlign w:val="center"/>
            <w:hideMark/>
          </w:tcPr>
          <w:p w14:paraId="3FCF1208" w14:textId="77777777" w:rsidR="00675FA8" w:rsidRPr="00155E7E" w:rsidRDefault="00675FA8" w:rsidP="00155E7E">
            <w:pPr>
              <w:jc w:val="center"/>
              <w:rPr>
                <w:rFonts w:ascii="Cambria" w:eastAsia="Times New Roman" w:hAnsi="Cambria" w:cs="Times New Roman"/>
                <w:color w:val="000000"/>
                <w:rPrChange w:id="770"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71" w:author="Micah Freedman" w:date="2018-08-30T10:40:00Z">
                  <w:rPr>
                    <w:rFonts w:ascii="Cambria" w:eastAsia="Times New Roman" w:hAnsi="Cambria" w:cs="Times New Roman"/>
                    <w:color w:val="000000"/>
                  </w:rPr>
                </w:rPrChange>
              </w:rPr>
              <w:t>7</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05F3982C" w14:textId="77777777" w:rsidR="00675FA8" w:rsidRPr="00155E7E" w:rsidRDefault="00675FA8" w:rsidP="00155E7E">
            <w:pPr>
              <w:jc w:val="center"/>
              <w:rPr>
                <w:rFonts w:ascii="Cambria" w:eastAsia="Times New Roman" w:hAnsi="Cambria" w:cs="Times New Roman"/>
                <w:color w:val="000000"/>
                <w:rPrChange w:id="772" w:author="Micah Freedman" w:date="2018-08-30T10:40:00Z">
                  <w:rPr>
                    <w:rFonts w:ascii="Cambria" w:eastAsia="Times New Roman" w:hAnsi="Cambria" w:cs="Times New Roman"/>
                    <w:color w:val="000000"/>
                  </w:rPr>
                </w:rPrChange>
              </w:rPr>
            </w:pPr>
            <w:r w:rsidRPr="00155E7E">
              <w:rPr>
                <w:rFonts w:ascii="Cambria" w:eastAsia="Times New Roman" w:hAnsi="Cambria" w:cs="Times New Roman"/>
                <w:color w:val="000000"/>
                <w:rPrChange w:id="773" w:author="Micah Freedman" w:date="2018-08-30T10:40:00Z">
                  <w:rPr>
                    <w:rFonts w:ascii="Cambria" w:eastAsia="Times New Roman" w:hAnsi="Cambria" w:cs="Times New Roman"/>
                    <w:color w:val="000000"/>
                  </w:rPr>
                </w:rPrChange>
              </w:rPr>
              <w:t>27</w:t>
            </w:r>
          </w:p>
        </w:tc>
      </w:tr>
      <w:tr w:rsidR="00155E7E" w:rsidRPr="00155E7E" w14:paraId="0BB9C8B5"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BC7C3" w14:textId="1E3BFFEC" w:rsidR="00675FA8" w:rsidRPr="00155E7E" w:rsidRDefault="00675FA8" w:rsidP="00155E7E">
            <w:pPr>
              <w:jc w:val="center"/>
              <w:rPr>
                <w:rFonts w:ascii="Cambria" w:eastAsia="Times New Roman" w:hAnsi="Cambria" w:cs="Times New Roman"/>
                <w:b/>
                <w:color w:val="000000"/>
                <w:rPrChange w:id="774"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75" w:author="Micah Freedman" w:date="2018-08-30T10:40:00Z">
                  <w:rPr>
                    <w:rFonts w:ascii="Cambria" w:eastAsia="Times New Roman" w:hAnsi="Cambria" w:cs="Times New Roman"/>
                    <w:b/>
                    <w:color w:val="000000"/>
                  </w:rPr>
                </w:rPrChange>
              </w:rPr>
              <w:t>Cumulative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CB592F" w14:textId="77777777" w:rsidR="00675FA8" w:rsidRPr="00155E7E" w:rsidRDefault="00675FA8" w:rsidP="00155E7E">
            <w:pPr>
              <w:jc w:val="center"/>
              <w:rPr>
                <w:rFonts w:ascii="Cambria" w:eastAsia="Times New Roman" w:hAnsi="Cambria" w:cs="Times New Roman"/>
                <w:b/>
                <w:color w:val="000000"/>
                <w:rPrChange w:id="776"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77" w:author="Micah Freedman" w:date="2018-08-30T10:40:00Z">
                  <w:rPr>
                    <w:rFonts w:ascii="Cambria" w:eastAsia="Times New Roman" w:hAnsi="Cambria" w:cs="Times New Roman"/>
                    <w:b/>
                    <w:color w:val="000000"/>
                  </w:rPr>
                </w:rPrChange>
              </w:rPr>
              <w:t>25</w:t>
            </w:r>
          </w:p>
        </w:tc>
        <w:tc>
          <w:tcPr>
            <w:tcW w:w="1260" w:type="dxa"/>
            <w:tcBorders>
              <w:top w:val="single" w:sz="4" w:space="0" w:color="auto"/>
              <w:left w:val="single" w:sz="4" w:space="0" w:color="auto"/>
              <w:bottom w:val="single" w:sz="4" w:space="0" w:color="auto"/>
            </w:tcBorders>
            <w:shd w:val="clear" w:color="auto" w:fill="auto"/>
            <w:noWrap/>
            <w:vAlign w:val="center"/>
          </w:tcPr>
          <w:p w14:paraId="1B2935A5" w14:textId="77777777" w:rsidR="00675FA8" w:rsidRPr="00155E7E" w:rsidRDefault="00675FA8" w:rsidP="00155E7E">
            <w:pPr>
              <w:jc w:val="center"/>
              <w:rPr>
                <w:rFonts w:ascii="Cambria" w:eastAsia="Times New Roman" w:hAnsi="Cambria" w:cs="Times New Roman"/>
                <w:b/>
                <w:color w:val="000000"/>
                <w:rPrChange w:id="778"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79" w:author="Micah Freedman" w:date="2018-08-30T10:40:00Z">
                  <w:rPr>
                    <w:rFonts w:ascii="Cambria" w:eastAsia="Times New Roman" w:hAnsi="Cambria" w:cs="Times New Roman"/>
                    <w:b/>
                    <w:color w:val="000000"/>
                  </w:rPr>
                </w:rPrChange>
              </w:rPr>
              <w:t>37</w:t>
            </w:r>
          </w:p>
        </w:tc>
        <w:tc>
          <w:tcPr>
            <w:tcW w:w="1530" w:type="dxa"/>
            <w:tcBorders>
              <w:top w:val="single" w:sz="4" w:space="0" w:color="auto"/>
              <w:bottom w:val="single" w:sz="4" w:space="0" w:color="auto"/>
            </w:tcBorders>
            <w:shd w:val="clear" w:color="auto" w:fill="auto"/>
            <w:noWrap/>
            <w:vAlign w:val="center"/>
          </w:tcPr>
          <w:p w14:paraId="16FBBF0E" w14:textId="77777777" w:rsidR="00675FA8" w:rsidRPr="00155E7E" w:rsidRDefault="00675FA8" w:rsidP="00155E7E">
            <w:pPr>
              <w:jc w:val="center"/>
              <w:rPr>
                <w:rFonts w:ascii="Cambria" w:eastAsia="Times New Roman" w:hAnsi="Cambria" w:cs="Times New Roman"/>
                <w:b/>
                <w:color w:val="000000"/>
                <w:rPrChange w:id="780"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81" w:author="Micah Freedman" w:date="2018-08-30T10:40:00Z">
                  <w:rPr>
                    <w:rFonts w:ascii="Cambria" w:eastAsia="Times New Roman" w:hAnsi="Cambria" w:cs="Times New Roman"/>
                    <w:b/>
                    <w:color w:val="000000"/>
                  </w:rPr>
                </w:rPrChange>
              </w:rPr>
              <w:t>32</w:t>
            </w:r>
          </w:p>
        </w:tc>
        <w:tc>
          <w:tcPr>
            <w:tcW w:w="1620" w:type="dxa"/>
            <w:tcBorders>
              <w:top w:val="single" w:sz="4" w:space="0" w:color="auto"/>
              <w:bottom w:val="single" w:sz="4" w:space="0" w:color="auto"/>
            </w:tcBorders>
            <w:shd w:val="clear" w:color="auto" w:fill="auto"/>
            <w:noWrap/>
            <w:vAlign w:val="center"/>
          </w:tcPr>
          <w:p w14:paraId="52DD33D5" w14:textId="77777777" w:rsidR="00675FA8" w:rsidRPr="00155E7E" w:rsidRDefault="00675FA8" w:rsidP="00155E7E">
            <w:pPr>
              <w:jc w:val="center"/>
              <w:rPr>
                <w:rFonts w:ascii="Cambria" w:eastAsia="Times New Roman" w:hAnsi="Cambria" w:cs="Times New Roman"/>
                <w:b/>
                <w:color w:val="000000"/>
                <w:rPrChange w:id="782"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83" w:author="Micah Freedman" w:date="2018-08-30T10:40:00Z">
                  <w:rPr>
                    <w:rFonts w:ascii="Cambria" w:eastAsia="Times New Roman" w:hAnsi="Cambria" w:cs="Times New Roman"/>
                    <w:b/>
                    <w:color w:val="000000"/>
                  </w:rPr>
                </w:rPrChange>
              </w:rPr>
              <w:t>45</w:t>
            </w:r>
          </w:p>
        </w:tc>
        <w:tc>
          <w:tcPr>
            <w:tcW w:w="1908" w:type="dxa"/>
            <w:tcBorders>
              <w:top w:val="single" w:sz="4" w:space="0" w:color="auto"/>
              <w:bottom w:val="single" w:sz="4" w:space="0" w:color="auto"/>
              <w:right w:val="single" w:sz="4" w:space="0" w:color="auto"/>
            </w:tcBorders>
            <w:shd w:val="clear" w:color="auto" w:fill="auto"/>
            <w:noWrap/>
            <w:vAlign w:val="center"/>
          </w:tcPr>
          <w:p w14:paraId="0B1A519E" w14:textId="77777777" w:rsidR="00675FA8" w:rsidRPr="00155E7E" w:rsidRDefault="00675FA8" w:rsidP="00155E7E">
            <w:pPr>
              <w:jc w:val="center"/>
              <w:rPr>
                <w:rFonts w:ascii="Cambria" w:eastAsia="Times New Roman" w:hAnsi="Cambria" w:cs="Times New Roman"/>
                <w:b/>
                <w:color w:val="000000"/>
                <w:rPrChange w:id="784" w:author="Micah Freedman" w:date="2018-08-30T10:40:00Z">
                  <w:rPr>
                    <w:rFonts w:ascii="Cambria" w:eastAsia="Times New Roman" w:hAnsi="Cambria" w:cs="Times New Roman"/>
                    <w:b/>
                    <w:color w:val="000000"/>
                  </w:rPr>
                </w:rPrChange>
              </w:rPr>
            </w:pPr>
            <w:r w:rsidRPr="00155E7E">
              <w:rPr>
                <w:rFonts w:ascii="Cambria" w:eastAsia="Times New Roman" w:hAnsi="Cambria" w:cs="Times New Roman"/>
                <w:b/>
                <w:color w:val="000000"/>
                <w:rPrChange w:id="785" w:author="Micah Freedman" w:date="2018-08-30T10:40:00Z">
                  <w:rPr>
                    <w:rFonts w:ascii="Cambria" w:eastAsia="Times New Roman" w:hAnsi="Cambria" w:cs="Times New Roman"/>
                    <w:b/>
                    <w:color w:val="000000"/>
                  </w:rPr>
                </w:rPrChange>
              </w:rPr>
              <w:t>99</w:t>
            </w:r>
          </w:p>
        </w:tc>
      </w:tr>
    </w:tbl>
    <w:p w14:paraId="1B8BCB57" w14:textId="7F234F28" w:rsidR="00155E7E" w:rsidRDefault="00675FA8">
      <w:pPr>
        <w:rPr>
          <w:ins w:id="786" w:author="Micah Freedman" w:date="2018-08-30T10:50:00Z"/>
          <w:rFonts w:ascii="Cambria" w:hAnsi="Cambria"/>
          <w:b/>
        </w:rPr>
      </w:pPr>
      <w:r w:rsidRPr="00FA5729">
        <w:rPr>
          <w:rFonts w:ascii="Cambria" w:hAnsi="Cambria"/>
          <w:b/>
          <w:noProof/>
        </w:rPr>
        <mc:AlternateContent>
          <mc:Choice Requires="wps">
            <w:drawing>
              <wp:anchor distT="0" distB="0" distL="114300" distR="114300" simplePos="0" relativeHeight="251697152" behindDoc="0" locked="0" layoutInCell="1" allowOverlap="1" wp14:anchorId="77C00F0E" wp14:editId="72B490C1">
                <wp:simplePos x="0" y="0"/>
                <wp:positionH relativeFrom="column">
                  <wp:posOffset>-457200</wp:posOffset>
                </wp:positionH>
                <wp:positionV relativeFrom="paragraph">
                  <wp:posOffset>2286000</wp:posOffset>
                </wp:positionV>
                <wp:extent cx="6172200" cy="27432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1722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D3DF63" w14:textId="7074D213" w:rsidR="0045662E" w:rsidRPr="007A389B" w:rsidRDefault="0045662E" w:rsidP="009E3E0F">
                            <w:pPr>
                              <w:spacing w:line="480" w:lineRule="auto"/>
                            </w:pPr>
                            <w:r w:rsidRPr="007A389B">
                              <w:rPr>
                                <w:b/>
                              </w:rPr>
                              <w:t>T</w:t>
                            </w:r>
                            <w:r>
                              <w:rPr>
                                <w:b/>
                              </w:rPr>
                              <w:t>able S1</w:t>
                            </w:r>
                            <w:r w:rsidRPr="007A389B">
                              <w:rPr>
                                <w:b/>
                              </w:rPr>
                              <w:t xml:space="preserve"> –</w:t>
                            </w:r>
                            <w:r>
                              <w:t xml:space="preserve"> Summary of host plant experiment. Monarch population refers to the source of collection for each population of monarchs tested. Maternal families refers to the number of maternal families tested for each monarch population. Numbers below each milkweed species correspond to the number of butterflies measured from each monarch population on each host plant. For </w:t>
                            </w:r>
                            <w:r w:rsidRPr="007A389B">
                              <w:rPr>
                                <w:i/>
                              </w:rPr>
                              <w:t>Gomphocarpus spp.</w:t>
                            </w:r>
                            <w:r>
                              <w:t xml:space="preserve">, we combine data from </w:t>
                            </w:r>
                            <w:r w:rsidRPr="007A389B">
                              <w:rPr>
                                <w:i/>
                              </w:rPr>
                              <w:t>Gomphocarpus</w:t>
                            </w:r>
                            <w:r>
                              <w:t xml:space="preserve"> sourced from Australia and Hawaii, which likely represents a mix of </w:t>
                            </w:r>
                            <w:r>
                              <w:rPr>
                                <w:i/>
                              </w:rPr>
                              <w:t xml:space="preserve">G. physocarpus </w:t>
                            </w:r>
                            <w:r>
                              <w:t xml:space="preserve">and </w:t>
                            </w:r>
                            <w:r>
                              <w:rPr>
                                <w:i/>
                              </w:rPr>
                              <w:t>G. fruticosus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62" type="#_x0000_t202" style="position:absolute;margin-left:-35.95pt;margin-top:180pt;width:486pt;height:3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fPz9ECAAAZBgAADgAAAGRycy9lMm9Eb2MueG1srFRNb9swDL0P2H8QdE9tZ27T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" filled="f" stroked="f">
                <v:textbox>
                  <w:txbxContent>
                    <w:p w14:paraId="7ED3DF63" w14:textId="7074D213" w:rsidR="0045662E" w:rsidRPr="007A389B" w:rsidRDefault="0045662E" w:rsidP="009E3E0F">
                      <w:pPr>
                        <w:spacing w:line="480" w:lineRule="auto"/>
                      </w:pPr>
                      <w:r w:rsidRPr="007A389B">
                        <w:rPr>
                          <w:b/>
                        </w:rPr>
                        <w:t>T</w:t>
                      </w:r>
                      <w:r>
                        <w:rPr>
                          <w:b/>
                        </w:rPr>
                        <w:t>able S1</w:t>
                      </w:r>
                      <w:r w:rsidRPr="007A389B">
                        <w:rPr>
                          <w:b/>
                        </w:rPr>
                        <w:t xml:space="preserve"> –</w:t>
                      </w:r>
                      <w:r>
                        <w:t xml:space="preserve"> Summary of host plant experiment. Monarch population refers to the source of collection for each population of monarchs tested. Maternal families refers to the number of maternal families tested for each monarch population. Numbers below each milkweed species correspond to the number of butterflies measured from each monarch population on each host plant. For </w:t>
                      </w:r>
                      <w:r w:rsidRPr="007A389B">
                        <w:rPr>
                          <w:i/>
                        </w:rPr>
                        <w:t>Gomphocarpus spp.</w:t>
                      </w:r>
                      <w:r>
                        <w:t xml:space="preserve">, we combine data from </w:t>
                      </w:r>
                      <w:r w:rsidRPr="007A389B">
                        <w:rPr>
                          <w:i/>
                        </w:rPr>
                        <w:t>Gomphocarpus</w:t>
                      </w:r>
                      <w:r>
                        <w:t xml:space="preserve"> sourced from Australia and Hawaii, which likely represents a mix of </w:t>
                      </w:r>
                      <w:r>
                        <w:rPr>
                          <w:i/>
                        </w:rPr>
                        <w:t xml:space="preserve">G. physocarpus </w:t>
                      </w:r>
                      <w:r>
                        <w:t xml:space="preserve">and </w:t>
                      </w:r>
                      <w:r>
                        <w:rPr>
                          <w:i/>
                        </w:rPr>
                        <w:t>G. fruticosus</w:t>
                      </w:r>
                      <w:r>
                        <w:t>.</w:t>
                      </w:r>
                    </w:p>
                  </w:txbxContent>
                </v:textbox>
                <w10:wrap type="square"/>
              </v:shape>
            </w:pict>
          </mc:Fallback>
        </mc:AlternateContent>
      </w:r>
      <w:ins w:id="787" w:author="Micah Freedman" w:date="2018-08-30T10:50:00Z">
        <w:r w:rsidR="00155E7E">
          <w:rPr>
            <w:rFonts w:ascii="Cambria" w:hAnsi="Cambria"/>
            <w:b/>
          </w:rPr>
          <w:br w:type="page"/>
        </w:r>
      </w:ins>
    </w:p>
    <w:tbl>
      <w:tblPr>
        <w:tblStyle w:val="TableGrid"/>
        <w:tblpPr w:leftFromText="180" w:rightFromText="180" w:vertAnchor="page" w:horzAnchor="page" w:tblpX="541" w:tblpY="541"/>
        <w:tblW w:w="10098" w:type="dxa"/>
        <w:tblLook w:val="04A0" w:firstRow="1" w:lastRow="0" w:firstColumn="1" w:lastColumn="0" w:noHBand="0" w:noVBand="1"/>
        <w:tblPrChange w:id="788" w:author="Micah Freedman" w:date="2018-08-31T02:17:00Z">
          <w:tblPr>
            <w:tblStyle w:val="TableGrid"/>
            <w:tblpPr w:leftFromText="180" w:rightFromText="180" w:vertAnchor="page" w:horzAnchor="page" w:tblpX="541" w:tblpY="541"/>
            <w:tblW w:w="10098" w:type="dxa"/>
            <w:tblLook w:val="04A0" w:firstRow="1" w:lastRow="0" w:firstColumn="1" w:lastColumn="0" w:noHBand="0" w:noVBand="1"/>
          </w:tblPr>
        </w:tblPrChange>
      </w:tblPr>
      <w:tblGrid>
        <w:gridCol w:w="3996"/>
        <w:gridCol w:w="6102"/>
        <w:tblGridChange w:id="789">
          <w:tblGrid>
            <w:gridCol w:w="3996"/>
            <w:gridCol w:w="6102"/>
          </w:tblGrid>
        </w:tblGridChange>
      </w:tblGrid>
      <w:tr w:rsidR="00AF7AE0" w14:paraId="0FE28F19" w14:textId="77777777" w:rsidTr="00AF7AE0">
        <w:trPr>
          <w:trHeight w:val="949"/>
          <w:trPrChange w:id="790" w:author="Micah Freedman" w:date="2018-08-31T02:17:00Z">
            <w:trPr>
              <w:trHeight w:val="949"/>
            </w:trPr>
          </w:trPrChange>
        </w:trPr>
        <w:tc>
          <w:tcPr>
            <w:tcW w:w="3996" w:type="dxa"/>
            <w:tcBorders>
              <w:bottom w:val="single" w:sz="4" w:space="0" w:color="auto"/>
              <w:right w:val="nil"/>
            </w:tcBorders>
            <w:vAlign w:val="center"/>
            <w:tcPrChange w:id="791" w:author="Micah Freedman" w:date="2018-08-31T02:17:00Z">
              <w:tcPr>
                <w:tcW w:w="3996" w:type="dxa"/>
                <w:tcBorders>
                  <w:bottom w:val="single" w:sz="4" w:space="0" w:color="auto"/>
                  <w:right w:val="nil"/>
                </w:tcBorders>
                <w:vAlign w:val="center"/>
              </w:tcPr>
            </w:tcPrChange>
          </w:tcPr>
          <w:p w14:paraId="119308AF" w14:textId="2221BBDA" w:rsidR="00297F6F" w:rsidRDefault="007C4856" w:rsidP="00AF7AE0">
            <w:pPr>
              <w:jc w:val="center"/>
              <w:rPr>
                <w:rFonts w:ascii="Cambria" w:hAnsi="Cambria"/>
                <w:b/>
              </w:rPr>
            </w:pPr>
            <w:r>
              <w:rPr>
                <w:rFonts w:ascii="Cambria" w:hAnsi="Cambria"/>
                <w:b/>
              </w:rPr>
              <w:t>Wing size effects consistent with selection</w:t>
            </w:r>
          </w:p>
        </w:tc>
        <w:tc>
          <w:tcPr>
            <w:tcW w:w="6102" w:type="dxa"/>
            <w:tcBorders>
              <w:left w:val="nil"/>
              <w:bottom w:val="single" w:sz="4" w:space="0" w:color="auto"/>
            </w:tcBorders>
            <w:vAlign w:val="center"/>
            <w:tcPrChange w:id="792" w:author="Micah Freedman" w:date="2018-08-31T02:17:00Z">
              <w:tcPr>
                <w:tcW w:w="6102" w:type="dxa"/>
                <w:tcBorders>
                  <w:left w:val="nil"/>
                  <w:bottom w:val="single" w:sz="4" w:space="0" w:color="auto"/>
                </w:tcBorders>
                <w:vAlign w:val="center"/>
              </w:tcPr>
            </w:tcPrChange>
          </w:tcPr>
          <w:p w14:paraId="50C0CF6E" w14:textId="314B8BED" w:rsidR="00297F6F" w:rsidRDefault="00297F6F" w:rsidP="00AF7AE0">
            <w:pPr>
              <w:jc w:val="center"/>
              <w:rPr>
                <w:rFonts w:ascii="Cambria" w:hAnsi="Cambria"/>
                <w:b/>
              </w:rPr>
            </w:pPr>
            <w:r>
              <w:rPr>
                <w:rFonts w:ascii="Cambria" w:hAnsi="Cambria"/>
                <w:b/>
              </w:rPr>
              <w:t>Evidence for Effect</w:t>
            </w:r>
          </w:p>
        </w:tc>
      </w:tr>
      <w:tr w:rsidR="00AF7AE0" w14:paraId="127B60A4" w14:textId="77777777" w:rsidTr="00AF7AE0">
        <w:trPr>
          <w:trHeight w:val="1821"/>
          <w:trPrChange w:id="793" w:author="Micah Freedman" w:date="2018-08-31T02:17:00Z">
            <w:trPr>
              <w:trHeight w:val="1821"/>
            </w:trPr>
          </w:trPrChange>
        </w:trPr>
        <w:tc>
          <w:tcPr>
            <w:tcW w:w="3996" w:type="dxa"/>
            <w:tcBorders>
              <w:top w:val="single" w:sz="4" w:space="0" w:color="auto"/>
              <w:bottom w:val="single" w:sz="4" w:space="0" w:color="auto"/>
              <w:right w:val="nil"/>
            </w:tcBorders>
            <w:vAlign w:val="center"/>
            <w:tcPrChange w:id="794" w:author="Micah Freedman" w:date="2018-08-31T02:17:00Z">
              <w:tcPr>
                <w:tcW w:w="3996" w:type="dxa"/>
                <w:tcBorders>
                  <w:top w:val="single" w:sz="4" w:space="0" w:color="auto"/>
                  <w:bottom w:val="single" w:sz="4" w:space="0" w:color="auto"/>
                  <w:right w:val="nil"/>
                </w:tcBorders>
                <w:vAlign w:val="center"/>
              </w:tcPr>
            </w:tcPrChange>
          </w:tcPr>
          <w:p w14:paraId="01986749" w14:textId="200B1B5E" w:rsidR="00297F6F" w:rsidRPr="00297F6F" w:rsidRDefault="00297F6F" w:rsidP="00AF7AE0">
            <w:pPr>
              <w:rPr>
                <w:rFonts w:ascii="Cambria" w:hAnsi="Cambria"/>
              </w:rPr>
            </w:pPr>
            <w:r>
              <w:rPr>
                <w:rFonts w:ascii="Cambria" w:hAnsi="Cambria"/>
                <w:b/>
              </w:rPr>
              <w:t xml:space="preserve">Migratory filtering – </w:t>
            </w:r>
            <w:r>
              <w:rPr>
                <w:rFonts w:ascii="Cambria" w:hAnsi="Cambria"/>
              </w:rPr>
              <w:t xml:space="preserve">Long-distance migration </w:t>
            </w:r>
            <w:ins w:id="795" w:author="Micah Freedman" w:date="2018-08-31T02:18:00Z">
              <w:r w:rsidR="00D445CE">
                <w:rPr>
                  <w:rFonts w:ascii="Cambria" w:hAnsi="Cambria"/>
                </w:rPr>
                <w:t xml:space="preserve">acts as a selective episode that </w:t>
              </w:r>
            </w:ins>
            <w:r>
              <w:rPr>
                <w:rFonts w:ascii="Cambria" w:hAnsi="Cambria"/>
              </w:rPr>
              <w:t xml:space="preserve">favors individuals with larger wings </w:t>
            </w:r>
          </w:p>
        </w:tc>
        <w:tc>
          <w:tcPr>
            <w:tcW w:w="6102" w:type="dxa"/>
            <w:tcBorders>
              <w:top w:val="single" w:sz="4" w:space="0" w:color="auto"/>
              <w:left w:val="nil"/>
              <w:bottom w:val="single" w:sz="4" w:space="0" w:color="auto"/>
            </w:tcBorders>
            <w:vAlign w:val="center"/>
            <w:tcPrChange w:id="796" w:author="Micah Freedman" w:date="2018-08-31T02:17:00Z">
              <w:tcPr>
                <w:tcW w:w="6102" w:type="dxa"/>
                <w:tcBorders>
                  <w:top w:val="single" w:sz="4" w:space="0" w:color="auto"/>
                  <w:left w:val="nil"/>
                  <w:bottom w:val="single" w:sz="4" w:space="0" w:color="auto"/>
                </w:tcBorders>
                <w:vAlign w:val="center"/>
              </w:tcPr>
            </w:tcPrChange>
          </w:tcPr>
          <w:p w14:paraId="10DDE220" w14:textId="1B092BAB" w:rsidR="00297F6F" w:rsidRPr="00297F6F" w:rsidRDefault="00297F6F" w:rsidP="00AF7AE0">
            <w:pPr>
              <w:pStyle w:val="ListParagraph"/>
              <w:numPr>
                <w:ilvl w:val="0"/>
                <w:numId w:val="5"/>
              </w:numPr>
              <w:rPr>
                <w:rFonts w:ascii="Cambria" w:hAnsi="Cambria"/>
              </w:rPr>
            </w:pPr>
            <w:r w:rsidRPr="00297F6F">
              <w:rPr>
                <w:rFonts w:ascii="Cambria" w:hAnsi="Cambria"/>
              </w:rPr>
              <w:t>Migratory butterflies have larger wings than non-migratory butterflies [8-11]</w:t>
            </w:r>
            <w:r w:rsidR="00B67B32">
              <w:rPr>
                <w:rFonts w:ascii="Cambria" w:hAnsi="Cambria"/>
              </w:rPr>
              <w:t>.</w:t>
            </w:r>
          </w:p>
          <w:p w14:paraId="530B6E3F" w14:textId="128B793D" w:rsidR="00297F6F" w:rsidRPr="00297F6F" w:rsidRDefault="00297F6F" w:rsidP="00AF7AE0">
            <w:pPr>
              <w:pStyle w:val="ListParagraph"/>
              <w:numPr>
                <w:ilvl w:val="0"/>
                <w:numId w:val="5"/>
              </w:numPr>
              <w:rPr>
                <w:rFonts w:ascii="Cambria" w:hAnsi="Cambria"/>
              </w:rPr>
            </w:pPr>
            <w:r w:rsidRPr="00297F6F">
              <w:rPr>
                <w:rFonts w:ascii="Cambria" w:hAnsi="Cambria"/>
              </w:rPr>
              <w:t xml:space="preserve">Stable isotope data </w:t>
            </w:r>
            <w:r>
              <w:rPr>
                <w:rFonts w:ascii="Cambria" w:hAnsi="Cambria"/>
              </w:rPr>
              <w:t>show</w:t>
            </w:r>
            <w:r w:rsidRPr="00297F6F">
              <w:rPr>
                <w:rFonts w:ascii="Cambria" w:hAnsi="Cambria"/>
              </w:rPr>
              <w:t xml:space="preserve"> a correlation between migration distance and forewing size [16</w:t>
            </w:r>
            <w:ins w:id="797" w:author="Micah Freedman" w:date="2018-08-31T00:45:00Z">
              <w:r w:rsidR="00EB5E96">
                <w:rPr>
                  <w:rFonts w:ascii="Cambria" w:hAnsi="Cambria"/>
                </w:rPr>
                <w:t>,17</w:t>
              </w:r>
            </w:ins>
            <w:r w:rsidRPr="00297F6F">
              <w:rPr>
                <w:rFonts w:ascii="Cambria" w:hAnsi="Cambria"/>
              </w:rPr>
              <w:t>]</w:t>
            </w:r>
            <w:r w:rsidR="00B67B32">
              <w:rPr>
                <w:rFonts w:ascii="Cambria" w:hAnsi="Cambria"/>
              </w:rPr>
              <w:t>.</w:t>
            </w:r>
          </w:p>
          <w:p w14:paraId="2F27457E" w14:textId="3C8D26AB" w:rsidR="00297F6F" w:rsidRPr="00297F6F" w:rsidRDefault="00297F6F" w:rsidP="00AF7AE0">
            <w:pPr>
              <w:pStyle w:val="ListParagraph"/>
              <w:numPr>
                <w:ilvl w:val="0"/>
                <w:numId w:val="5"/>
              </w:numPr>
              <w:rPr>
                <w:rFonts w:ascii="Cambria" w:hAnsi="Cambria"/>
              </w:rPr>
            </w:pPr>
            <w:r w:rsidRPr="00297F6F">
              <w:rPr>
                <w:rFonts w:ascii="Cambria" w:hAnsi="Cambria"/>
              </w:rPr>
              <w:t>Overwintering monarchs are larger than summer-breeding monarchs</w:t>
            </w:r>
            <w:r>
              <w:rPr>
                <w:rFonts w:ascii="Cambria" w:hAnsi="Cambria"/>
              </w:rPr>
              <w:t>; Mexican overwintering monarchs larger than California overwintering monarchs</w:t>
            </w:r>
            <w:r w:rsidRPr="00297F6F">
              <w:rPr>
                <w:rFonts w:ascii="Cambria" w:hAnsi="Cambria"/>
              </w:rPr>
              <w:t xml:space="preserve"> (Fig. 3)</w:t>
            </w:r>
            <w:r w:rsidR="00B67B32">
              <w:rPr>
                <w:rFonts w:ascii="Cambria" w:hAnsi="Cambria"/>
              </w:rPr>
              <w:t>.</w:t>
            </w:r>
          </w:p>
          <w:p w14:paraId="4EBF0DA5" w14:textId="1936F4B5" w:rsidR="00297F6F" w:rsidRPr="00297F6F" w:rsidRDefault="00297F6F" w:rsidP="00AF7AE0">
            <w:pPr>
              <w:pStyle w:val="ListParagraph"/>
              <w:numPr>
                <w:ilvl w:val="0"/>
                <w:numId w:val="5"/>
              </w:numPr>
              <w:rPr>
                <w:rFonts w:ascii="Cambria" w:hAnsi="Cambria"/>
              </w:rPr>
            </w:pPr>
            <w:r w:rsidRPr="00297F6F">
              <w:rPr>
                <w:rFonts w:ascii="Cambria" w:hAnsi="Cambria"/>
              </w:rPr>
              <w:t xml:space="preserve">Butterflies from higher latitudes </w:t>
            </w:r>
            <w:r w:rsidR="009A1D82">
              <w:rPr>
                <w:rFonts w:ascii="Cambria" w:hAnsi="Cambria"/>
              </w:rPr>
              <w:t>have</w:t>
            </w:r>
            <w:r w:rsidRPr="00297F6F">
              <w:rPr>
                <w:rFonts w:ascii="Cambria" w:hAnsi="Cambria"/>
              </w:rPr>
              <w:t xml:space="preserve"> larger</w:t>
            </w:r>
            <w:r w:rsidR="009A1D82">
              <w:rPr>
                <w:rFonts w:ascii="Cambria" w:hAnsi="Cambria"/>
              </w:rPr>
              <w:t xml:space="preserve"> wings (Fig</w:t>
            </w:r>
            <w:r w:rsidR="00B67B32">
              <w:rPr>
                <w:rFonts w:ascii="Cambria" w:hAnsi="Cambria"/>
              </w:rPr>
              <w:t>. 4), possibly due to selection</w:t>
            </w:r>
            <w:r w:rsidR="006B5A1A">
              <w:rPr>
                <w:rFonts w:ascii="Cambria" w:hAnsi="Cambria"/>
              </w:rPr>
              <w:t xml:space="preserve"> acting</w:t>
            </w:r>
            <w:r w:rsidR="009A1D82">
              <w:rPr>
                <w:rFonts w:ascii="Cambria" w:hAnsi="Cambria"/>
              </w:rPr>
              <w:t xml:space="preserve"> during spring re-migration</w:t>
            </w:r>
            <w:r w:rsidR="00B67B32">
              <w:rPr>
                <w:rFonts w:ascii="Cambria" w:hAnsi="Cambria"/>
              </w:rPr>
              <w:t>.</w:t>
            </w:r>
          </w:p>
        </w:tc>
      </w:tr>
      <w:tr w:rsidR="00AF7AE0" w14:paraId="017E4A84" w14:textId="77777777" w:rsidTr="00AF7AE0">
        <w:trPr>
          <w:trHeight w:val="2168"/>
          <w:trPrChange w:id="798" w:author="Micah Freedman" w:date="2018-08-31T02:17:00Z">
            <w:trPr>
              <w:trHeight w:val="2168"/>
            </w:trPr>
          </w:trPrChange>
        </w:trPr>
        <w:tc>
          <w:tcPr>
            <w:tcW w:w="3996" w:type="dxa"/>
            <w:tcBorders>
              <w:top w:val="single" w:sz="4" w:space="0" w:color="auto"/>
              <w:bottom w:val="single" w:sz="4" w:space="0" w:color="auto"/>
              <w:right w:val="nil"/>
            </w:tcBorders>
            <w:vAlign w:val="center"/>
            <w:tcPrChange w:id="799" w:author="Micah Freedman" w:date="2018-08-31T02:17:00Z">
              <w:tcPr>
                <w:tcW w:w="3996" w:type="dxa"/>
                <w:tcBorders>
                  <w:top w:val="single" w:sz="4" w:space="0" w:color="auto"/>
                  <w:bottom w:val="single" w:sz="4" w:space="0" w:color="auto"/>
                  <w:right w:val="nil"/>
                </w:tcBorders>
                <w:vAlign w:val="center"/>
              </w:tcPr>
            </w:tcPrChange>
          </w:tcPr>
          <w:p w14:paraId="22372F86" w14:textId="70ED4428" w:rsidR="00297F6F" w:rsidRPr="00297F6F" w:rsidRDefault="00297F6F" w:rsidP="00AF7AE0">
            <w:pPr>
              <w:rPr>
                <w:rFonts w:ascii="Cambria" w:hAnsi="Cambria"/>
              </w:rPr>
            </w:pPr>
            <w:r>
              <w:rPr>
                <w:rFonts w:ascii="Cambria" w:hAnsi="Cambria"/>
                <w:b/>
              </w:rPr>
              <w:t xml:space="preserve">Sexual selection – </w:t>
            </w:r>
            <w:r>
              <w:rPr>
                <w:rFonts w:ascii="Cambria" w:hAnsi="Cambria"/>
              </w:rPr>
              <w:t xml:space="preserve">Larger males may </w:t>
            </w:r>
            <w:r w:rsidR="007C4856">
              <w:rPr>
                <w:rFonts w:ascii="Cambria" w:hAnsi="Cambria"/>
              </w:rPr>
              <w:t>mate more and sire more offspring</w:t>
            </w:r>
            <w:r>
              <w:rPr>
                <w:rFonts w:ascii="Cambria" w:hAnsi="Cambria"/>
              </w:rPr>
              <w:t xml:space="preserve">, either due to overcoming female resistance, female choice, or sperm competition </w:t>
            </w:r>
          </w:p>
        </w:tc>
        <w:tc>
          <w:tcPr>
            <w:tcW w:w="6102" w:type="dxa"/>
            <w:tcBorders>
              <w:top w:val="single" w:sz="4" w:space="0" w:color="auto"/>
              <w:left w:val="nil"/>
              <w:bottom w:val="single" w:sz="4" w:space="0" w:color="auto"/>
            </w:tcBorders>
            <w:vAlign w:val="center"/>
            <w:tcPrChange w:id="800" w:author="Micah Freedman" w:date="2018-08-31T02:17:00Z">
              <w:tcPr>
                <w:tcW w:w="6102" w:type="dxa"/>
                <w:tcBorders>
                  <w:top w:val="single" w:sz="4" w:space="0" w:color="auto"/>
                  <w:left w:val="nil"/>
                  <w:bottom w:val="single" w:sz="4" w:space="0" w:color="auto"/>
                </w:tcBorders>
                <w:vAlign w:val="center"/>
              </w:tcPr>
            </w:tcPrChange>
          </w:tcPr>
          <w:p w14:paraId="3EF6C25F" w14:textId="6EC13CAB" w:rsidR="00297F6F" w:rsidRPr="009A1D82" w:rsidRDefault="009A1D82" w:rsidP="00AF7AE0">
            <w:pPr>
              <w:pStyle w:val="ListParagraph"/>
              <w:numPr>
                <w:ilvl w:val="0"/>
                <w:numId w:val="6"/>
              </w:numPr>
              <w:rPr>
                <w:rFonts w:ascii="Cambria" w:hAnsi="Cambria"/>
                <w:b/>
              </w:rPr>
            </w:pPr>
            <w:r>
              <w:rPr>
                <w:rFonts w:ascii="Cambria" w:hAnsi="Cambria"/>
              </w:rPr>
              <w:t>Larger males mated more than smalle</w:t>
            </w:r>
            <w:r w:rsidR="00716FD2">
              <w:rPr>
                <w:rFonts w:ascii="Cambria" w:hAnsi="Cambria"/>
              </w:rPr>
              <w:t>r males in a cage experiment [26</w:t>
            </w:r>
            <w:r>
              <w:rPr>
                <w:rFonts w:ascii="Cambria" w:hAnsi="Cambria"/>
              </w:rPr>
              <w:t>]</w:t>
            </w:r>
            <w:r w:rsidR="00B67B32">
              <w:rPr>
                <w:rFonts w:ascii="Cambria" w:hAnsi="Cambria"/>
              </w:rPr>
              <w:t>.</w:t>
            </w:r>
          </w:p>
          <w:p w14:paraId="3A26E725" w14:textId="116BAC2F" w:rsidR="009A1D82" w:rsidRPr="009A1D82" w:rsidRDefault="009A1D82" w:rsidP="00AF7AE0">
            <w:pPr>
              <w:pStyle w:val="ListParagraph"/>
              <w:numPr>
                <w:ilvl w:val="0"/>
                <w:numId w:val="6"/>
              </w:numPr>
              <w:rPr>
                <w:rFonts w:ascii="Cambria" w:hAnsi="Cambria"/>
                <w:b/>
              </w:rPr>
            </w:pPr>
            <w:r>
              <w:rPr>
                <w:rFonts w:ascii="Cambria" w:hAnsi="Cambria"/>
              </w:rPr>
              <w:t xml:space="preserve">Sperm from larger males may have a </w:t>
            </w:r>
            <w:del w:id="801" w:author="Micah Freedman" w:date="2018-08-31T02:17:00Z">
              <w:r w:rsidDel="00AF7AE0">
                <w:rPr>
                  <w:rFonts w:ascii="Cambria" w:hAnsi="Cambria"/>
                </w:rPr>
                <w:delText xml:space="preserve">competitive </w:delText>
              </w:r>
            </w:del>
            <w:r w:rsidR="007C4856">
              <w:rPr>
                <w:rFonts w:ascii="Cambria" w:hAnsi="Cambria"/>
              </w:rPr>
              <w:t xml:space="preserve">fertilization </w:t>
            </w:r>
            <w:r>
              <w:rPr>
                <w:rFonts w:ascii="Cambria" w:hAnsi="Cambria"/>
              </w:rPr>
              <w:t>advanta</w:t>
            </w:r>
            <w:r w:rsidR="00716FD2">
              <w:rPr>
                <w:rFonts w:ascii="Cambria" w:hAnsi="Cambria"/>
              </w:rPr>
              <w:t>ge in multiply-mated females [27</w:t>
            </w:r>
            <w:r>
              <w:rPr>
                <w:rFonts w:ascii="Cambria" w:hAnsi="Cambria"/>
              </w:rPr>
              <w:t>]</w:t>
            </w:r>
            <w:r w:rsidR="00B67B32">
              <w:rPr>
                <w:rFonts w:ascii="Cambria" w:hAnsi="Cambria"/>
              </w:rPr>
              <w:t>.</w:t>
            </w:r>
          </w:p>
        </w:tc>
      </w:tr>
      <w:tr w:rsidR="00AF7AE0" w14:paraId="19C0F8DC" w14:textId="77777777" w:rsidTr="00AF7AE0">
        <w:trPr>
          <w:trHeight w:val="949"/>
          <w:trPrChange w:id="802" w:author="Micah Freedman" w:date="2018-08-31T02:17:00Z">
            <w:trPr>
              <w:trHeight w:val="949"/>
            </w:trPr>
          </w:trPrChange>
        </w:trPr>
        <w:tc>
          <w:tcPr>
            <w:tcW w:w="3996" w:type="dxa"/>
            <w:tcBorders>
              <w:right w:val="nil"/>
            </w:tcBorders>
            <w:vAlign w:val="center"/>
            <w:tcPrChange w:id="803" w:author="Micah Freedman" w:date="2018-08-31T02:17:00Z">
              <w:tcPr>
                <w:tcW w:w="3996" w:type="dxa"/>
                <w:tcBorders>
                  <w:right w:val="nil"/>
                </w:tcBorders>
                <w:vAlign w:val="center"/>
              </w:tcPr>
            </w:tcPrChange>
          </w:tcPr>
          <w:p w14:paraId="64FD55C9" w14:textId="552EBB01" w:rsidR="00297F6F" w:rsidRDefault="007C4856" w:rsidP="00AF7AE0">
            <w:pPr>
              <w:jc w:val="center"/>
              <w:rPr>
                <w:rFonts w:ascii="Cambria" w:hAnsi="Cambria"/>
                <w:b/>
              </w:rPr>
            </w:pPr>
            <w:r>
              <w:rPr>
                <w:rFonts w:ascii="Cambria" w:hAnsi="Cambria"/>
                <w:b/>
              </w:rPr>
              <w:t>Wing size effects consistent with phenotypic plasticity</w:t>
            </w:r>
          </w:p>
        </w:tc>
        <w:tc>
          <w:tcPr>
            <w:tcW w:w="6102" w:type="dxa"/>
            <w:tcBorders>
              <w:left w:val="nil"/>
            </w:tcBorders>
            <w:vAlign w:val="center"/>
            <w:tcPrChange w:id="804" w:author="Micah Freedman" w:date="2018-08-31T02:17:00Z">
              <w:tcPr>
                <w:tcW w:w="6102" w:type="dxa"/>
                <w:tcBorders>
                  <w:left w:val="nil"/>
                </w:tcBorders>
                <w:vAlign w:val="center"/>
              </w:tcPr>
            </w:tcPrChange>
          </w:tcPr>
          <w:p w14:paraId="65D0E3D3" w14:textId="452CB87D" w:rsidR="00297F6F" w:rsidRDefault="009A1D82" w:rsidP="00AF7AE0">
            <w:pPr>
              <w:jc w:val="center"/>
              <w:rPr>
                <w:rFonts w:ascii="Cambria" w:hAnsi="Cambria"/>
                <w:b/>
              </w:rPr>
            </w:pPr>
            <w:r>
              <w:rPr>
                <w:rFonts w:ascii="Cambria" w:hAnsi="Cambria"/>
                <w:b/>
              </w:rPr>
              <w:t>Evidence for Effect</w:t>
            </w:r>
          </w:p>
        </w:tc>
      </w:tr>
      <w:tr w:rsidR="00AF7AE0" w14:paraId="461DD7A2" w14:textId="77777777" w:rsidTr="00AF7AE0">
        <w:trPr>
          <w:trHeight w:val="949"/>
          <w:trPrChange w:id="805" w:author="Micah Freedman" w:date="2018-08-31T02:17:00Z">
            <w:trPr>
              <w:trHeight w:val="949"/>
            </w:trPr>
          </w:trPrChange>
        </w:trPr>
        <w:tc>
          <w:tcPr>
            <w:tcW w:w="3996" w:type="dxa"/>
            <w:tcBorders>
              <w:right w:val="nil"/>
            </w:tcBorders>
            <w:vAlign w:val="center"/>
            <w:tcPrChange w:id="806" w:author="Micah Freedman" w:date="2018-08-31T02:17:00Z">
              <w:tcPr>
                <w:tcW w:w="3996" w:type="dxa"/>
                <w:tcBorders>
                  <w:right w:val="nil"/>
                </w:tcBorders>
                <w:vAlign w:val="center"/>
              </w:tcPr>
            </w:tcPrChange>
          </w:tcPr>
          <w:p w14:paraId="10FB7561" w14:textId="7CB3E09D" w:rsidR="007C4856" w:rsidRPr="007C4856" w:rsidRDefault="007C4856" w:rsidP="00AF7AE0">
            <w:pPr>
              <w:rPr>
                <w:rFonts w:ascii="Cambria" w:hAnsi="Cambria"/>
              </w:rPr>
            </w:pPr>
            <w:r>
              <w:rPr>
                <w:rFonts w:ascii="Cambria" w:hAnsi="Cambria"/>
                <w:b/>
              </w:rPr>
              <w:t xml:space="preserve">Host plant effects – </w:t>
            </w:r>
            <w:r>
              <w:rPr>
                <w:rFonts w:ascii="Cambria" w:hAnsi="Cambria"/>
              </w:rPr>
              <w:t>Butterflies may attain different sizes depending on larval host plant</w:t>
            </w:r>
            <w:r w:rsidR="00B67B32">
              <w:rPr>
                <w:rFonts w:ascii="Cambria" w:hAnsi="Cambria"/>
              </w:rPr>
              <w:t xml:space="preserve"> (identity, quantity, </w:t>
            </w:r>
            <w:del w:id="807" w:author="Micah Freedman" w:date="2018-08-31T02:14:00Z">
              <w:r w:rsidR="00B67B32" w:rsidDel="00AF7AE0">
                <w:rPr>
                  <w:rFonts w:ascii="Cambria" w:hAnsi="Cambria"/>
                </w:rPr>
                <w:delText xml:space="preserve">and/or </w:delText>
              </w:r>
            </w:del>
            <w:r w:rsidR="00B67B32">
              <w:rPr>
                <w:rFonts w:ascii="Cambria" w:hAnsi="Cambria"/>
              </w:rPr>
              <w:t>quality)</w:t>
            </w:r>
          </w:p>
        </w:tc>
        <w:tc>
          <w:tcPr>
            <w:tcW w:w="6102" w:type="dxa"/>
            <w:tcBorders>
              <w:left w:val="nil"/>
            </w:tcBorders>
            <w:vAlign w:val="center"/>
            <w:tcPrChange w:id="808" w:author="Micah Freedman" w:date="2018-08-31T02:17:00Z">
              <w:tcPr>
                <w:tcW w:w="6102" w:type="dxa"/>
                <w:tcBorders>
                  <w:left w:val="nil"/>
                </w:tcBorders>
                <w:vAlign w:val="center"/>
              </w:tcPr>
            </w:tcPrChange>
          </w:tcPr>
          <w:p w14:paraId="41F4B6E4" w14:textId="0CF200DC" w:rsidR="007C4856" w:rsidRDefault="007C4856" w:rsidP="00AF7AE0">
            <w:pPr>
              <w:pStyle w:val="ListParagraph"/>
              <w:numPr>
                <w:ilvl w:val="0"/>
                <w:numId w:val="7"/>
              </w:numPr>
              <w:rPr>
                <w:rFonts w:ascii="Cambria" w:hAnsi="Cambria"/>
              </w:rPr>
            </w:pPr>
            <w:r>
              <w:rPr>
                <w:rFonts w:ascii="Cambria" w:hAnsi="Cambria"/>
              </w:rPr>
              <w:t xml:space="preserve">Adult forewing size varies as a function of larval host plant species (Fig. 6). </w:t>
            </w:r>
            <w:del w:id="809" w:author="Micah Freedman" w:date="2018-08-31T02:16:00Z">
              <w:r w:rsidDel="00AF7AE0">
                <w:rPr>
                  <w:rFonts w:ascii="Cambria" w:hAnsi="Cambria"/>
                </w:rPr>
                <w:delText xml:space="preserve">The </w:delText>
              </w:r>
            </w:del>
            <w:ins w:id="810" w:author="Micah Freedman" w:date="2018-08-31T02:16:00Z">
              <w:r w:rsidR="00AF7AE0">
                <w:rPr>
                  <w:rFonts w:ascii="Cambria" w:hAnsi="Cambria"/>
                </w:rPr>
                <w:t>C</w:t>
              </w:r>
            </w:ins>
            <w:del w:id="811" w:author="Micah Freedman" w:date="2018-08-31T02:16:00Z">
              <w:r w:rsidDel="00AF7AE0">
                <w:rPr>
                  <w:rFonts w:ascii="Cambria" w:hAnsi="Cambria"/>
                </w:rPr>
                <w:delText>c</w:delText>
              </w:r>
            </w:del>
            <w:r>
              <w:rPr>
                <w:rFonts w:ascii="Cambria" w:hAnsi="Cambria"/>
              </w:rPr>
              <w:t>ommon milkweed (</w:t>
            </w:r>
            <w:r>
              <w:rPr>
                <w:rFonts w:ascii="Cambria" w:hAnsi="Cambria"/>
                <w:i/>
              </w:rPr>
              <w:t>A. syriaca</w:t>
            </w:r>
            <w:r>
              <w:rPr>
                <w:rFonts w:ascii="Cambria" w:hAnsi="Cambria"/>
              </w:rPr>
              <w:t xml:space="preserve">), which is the predominant host for </w:t>
            </w:r>
            <w:ins w:id="812" w:author="Micah Freedman" w:date="2018-08-31T02:16:00Z">
              <w:r w:rsidR="00AF7AE0">
                <w:rPr>
                  <w:rFonts w:ascii="Cambria" w:hAnsi="Cambria"/>
                </w:rPr>
                <w:t xml:space="preserve">monarchs that reach </w:t>
              </w:r>
            </w:ins>
            <w:r>
              <w:rPr>
                <w:rFonts w:ascii="Cambria" w:hAnsi="Cambria"/>
              </w:rPr>
              <w:t xml:space="preserve">Mexican overwintering </w:t>
            </w:r>
            <w:ins w:id="813" w:author="Micah Freedman" w:date="2018-08-31T02:16:00Z">
              <w:r w:rsidR="00AF7AE0">
                <w:rPr>
                  <w:rFonts w:ascii="Cambria" w:hAnsi="Cambria"/>
                </w:rPr>
                <w:t>sites</w:t>
              </w:r>
            </w:ins>
            <w:del w:id="814" w:author="Micah Freedman" w:date="2018-08-31T02:16:00Z">
              <w:r w:rsidDel="00AF7AE0">
                <w:rPr>
                  <w:rFonts w:ascii="Cambria" w:hAnsi="Cambria"/>
                </w:rPr>
                <w:delText>butterflies</w:delText>
              </w:r>
            </w:del>
            <w:del w:id="815" w:author="Micah Freedman" w:date="2018-08-31T02:15:00Z">
              <w:r w:rsidR="00B67B32" w:rsidDel="00AF7AE0">
                <w:rPr>
                  <w:rFonts w:ascii="Cambria" w:hAnsi="Cambria"/>
                </w:rPr>
                <w:delText xml:space="preserve"> [ref]</w:delText>
              </w:r>
            </w:del>
            <w:r w:rsidR="00B67B32">
              <w:rPr>
                <w:rFonts w:ascii="Cambria" w:hAnsi="Cambria"/>
              </w:rPr>
              <w:t>, produces large adult butterflies</w:t>
            </w:r>
            <w:r>
              <w:rPr>
                <w:rFonts w:ascii="Cambria" w:hAnsi="Cambria"/>
              </w:rPr>
              <w:t xml:space="preserve"> [1</w:t>
            </w:r>
            <w:ins w:id="816" w:author="Micah Freedman" w:date="2018-08-31T00:36:00Z">
              <w:r w:rsidR="006B5A1A">
                <w:rPr>
                  <w:rFonts w:ascii="Cambria" w:hAnsi="Cambria"/>
                </w:rPr>
                <w:t>8</w:t>
              </w:r>
            </w:ins>
            <w:r>
              <w:rPr>
                <w:rFonts w:ascii="Cambria" w:hAnsi="Cambria"/>
              </w:rPr>
              <w:t>].</w:t>
            </w:r>
          </w:p>
          <w:p w14:paraId="19D2C6B5" w14:textId="62659622" w:rsidR="007C4856" w:rsidRPr="007C4856" w:rsidRDefault="007C4856" w:rsidP="00AF7AE0">
            <w:pPr>
              <w:pStyle w:val="ListParagraph"/>
              <w:numPr>
                <w:ilvl w:val="0"/>
                <w:numId w:val="7"/>
              </w:numPr>
              <w:rPr>
                <w:rFonts w:ascii="Cambria" w:hAnsi="Cambria"/>
              </w:rPr>
            </w:pPr>
            <w:r>
              <w:rPr>
                <w:rFonts w:ascii="Cambria" w:hAnsi="Cambria"/>
              </w:rPr>
              <w:t>Food limitation may cause premature pupation and lead to small adults [</w:t>
            </w:r>
            <w:del w:id="817" w:author="Micah Freedman" w:date="2018-08-31T02:09:00Z">
              <w:r w:rsidR="00B67B32" w:rsidDel="00AF7AE0">
                <w:rPr>
                  <w:rFonts w:ascii="Cambria" w:hAnsi="Cambria"/>
                </w:rPr>
                <w:delText>48</w:delText>
              </w:r>
            </w:del>
            <w:ins w:id="818" w:author="Micah Freedman" w:date="2018-08-31T02:09:00Z">
              <w:r w:rsidR="00AF7AE0">
                <w:rPr>
                  <w:rFonts w:ascii="Cambria" w:hAnsi="Cambria"/>
                </w:rPr>
                <w:t>50</w:t>
              </w:r>
            </w:ins>
            <w:r>
              <w:rPr>
                <w:rFonts w:ascii="Cambria" w:hAnsi="Cambria"/>
              </w:rPr>
              <w:t>]</w:t>
            </w:r>
            <w:r w:rsidR="00B67B32">
              <w:rPr>
                <w:rFonts w:ascii="Cambria" w:hAnsi="Cambria"/>
              </w:rPr>
              <w:t>.</w:t>
            </w:r>
          </w:p>
        </w:tc>
      </w:tr>
      <w:tr w:rsidR="00AF7AE0" w14:paraId="190F41A0" w14:textId="77777777" w:rsidTr="00AF7AE0">
        <w:trPr>
          <w:trHeight w:val="949"/>
          <w:trPrChange w:id="819" w:author="Micah Freedman" w:date="2018-08-31T02:17:00Z">
            <w:trPr>
              <w:trHeight w:val="949"/>
            </w:trPr>
          </w:trPrChange>
        </w:trPr>
        <w:tc>
          <w:tcPr>
            <w:tcW w:w="3996" w:type="dxa"/>
            <w:tcBorders>
              <w:right w:val="nil"/>
            </w:tcBorders>
            <w:vAlign w:val="center"/>
            <w:tcPrChange w:id="820" w:author="Micah Freedman" w:date="2018-08-31T02:17:00Z">
              <w:tcPr>
                <w:tcW w:w="3996" w:type="dxa"/>
                <w:tcBorders>
                  <w:right w:val="nil"/>
                </w:tcBorders>
                <w:vAlign w:val="center"/>
              </w:tcPr>
            </w:tcPrChange>
          </w:tcPr>
          <w:p w14:paraId="62196F32" w14:textId="247A844E" w:rsidR="007C4856" w:rsidRPr="007C4856" w:rsidRDefault="007C4856" w:rsidP="00AF7AE0">
            <w:pPr>
              <w:rPr>
                <w:rFonts w:ascii="Cambria" w:hAnsi="Cambria"/>
              </w:rPr>
            </w:pPr>
            <w:r>
              <w:rPr>
                <w:rFonts w:ascii="Cambria" w:hAnsi="Cambria"/>
                <w:b/>
              </w:rPr>
              <w:t xml:space="preserve">Temperature effects – </w:t>
            </w:r>
            <w:r>
              <w:rPr>
                <w:rFonts w:ascii="Cambria" w:hAnsi="Cambria"/>
              </w:rPr>
              <w:t xml:space="preserve">Butterflies that develop at lower temperatures </w:t>
            </w:r>
            <w:r w:rsidR="00F65746">
              <w:rPr>
                <w:rFonts w:ascii="Cambria" w:hAnsi="Cambria"/>
              </w:rPr>
              <w:t>are</w:t>
            </w:r>
            <w:r>
              <w:rPr>
                <w:rFonts w:ascii="Cambria" w:hAnsi="Cambria"/>
              </w:rPr>
              <w:t xml:space="preserve"> expected to </w:t>
            </w:r>
            <w:r w:rsidR="00F65746">
              <w:rPr>
                <w:rFonts w:ascii="Cambria" w:hAnsi="Cambria"/>
              </w:rPr>
              <w:t>have larger body size</w:t>
            </w:r>
          </w:p>
        </w:tc>
        <w:tc>
          <w:tcPr>
            <w:tcW w:w="6102" w:type="dxa"/>
            <w:tcBorders>
              <w:left w:val="nil"/>
            </w:tcBorders>
            <w:vAlign w:val="center"/>
            <w:tcPrChange w:id="821" w:author="Micah Freedman" w:date="2018-08-31T02:17:00Z">
              <w:tcPr>
                <w:tcW w:w="6102" w:type="dxa"/>
                <w:tcBorders>
                  <w:left w:val="nil"/>
                </w:tcBorders>
                <w:vAlign w:val="center"/>
              </w:tcPr>
            </w:tcPrChange>
          </w:tcPr>
          <w:p w14:paraId="04CBC9F4" w14:textId="0D868548" w:rsidR="007C4856" w:rsidRPr="00B67B32" w:rsidRDefault="007C4856" w:rsidP="00AF7AE0">
            <w:pPr>
              <w:pStyle w:val="ListParagraph"/>
              <w:numPr>
                <w:ilvl w:val="0"/>
                <w:numId w:val="8"/>
              </w:numPr>
              <w:rPr>
                <w:rFonts w:ascii="Cambria" w:hAnsi="Cambria"/>
                <w:b/>
              </w:rPr>
            </w:pPr>
            <w:r>
              <w:rPr>
                <w:rFonts w:ascii="Cambria" w:hAnsi="Cambria"/>
              </w:rPr>
              <w:t>Limited evidence in monarchs</w:t>
            </w:r>
            <w:r w:rsidR="00405DCA">
              <w:rPr>
                <w:rFonts w:ascii="Cambria" w:hAnsi="Cambria"/>
              </w:rPr>
              <w:t xml:space="preserve"> (though see ref 30), </w:t>
            </w:r>
            <w:r>
              <w:rPr>
                <w:rFonts w:ascii="Cambria" w:hAnsi="Cambria"/>
              </w:rPr>
              <w:t xml:space="preserve">but many other </w:t>
            </w:r>
            <w:r w:rsidR="00B47AD5">
              <w:rPr>
                <w:rFonts w:ascii="Cambria" w:hAnsi="Cambria"/>
              </w:rPr>
              <w:t>Lepidopterans</w:t>
            </w:r>
            <w:r>
              <w:rPr>
                <w:rFonts w:ascii="Cambria" w:hAnsi="Cambria"/>
              </w:rPr>
              <w:t xml:space="preserve"> show </w:t>
            </w:r>
            <w:r w:rsidR="00B47AD5">
              <w:rPr>
                <w:rFonts w:ascii="Cambria" w:hAnsi="Cambria"/>
              </w:rPr>
              <w:t>negative correlations between larval development temperature and adult body size</w:t>
            </w:r>
            <w:ins w:id="822" w:author="Micah Freedman" w:date="2018-08-31T02:14:00Z">
              <w:r w:rsidR="00AF7AE0">
                <w:rPr>
                  <w:rFonts w:ascii="Cambria" w:hAnsi="Cambria"/>
                </w:rPr>
                <w:t>.</w:t>
              </w:r>
            </w:ins>
            <w:del w:id="823" w:author="Micah Freedman" w:date="2018-08-31T02:14:00Z">
              <w:r w:rsidR="00B47AD5" w:rsidDel="00AF7AE0">
                <w:rPr>
                  <w:rFonts w:ascii="Cambria" w:hAnsi="Cambria"/>
                </w:rPr>
                <w:delText xml:space="preserve"> [Fisher and fiedler ref, others]</w:delText>
              </w:r>
            </w:del>
          </w:p>
        </w:tc>
      </w:tr>
      <w:tr w:rsidR="00AF7AE0" w14:paraId="2DFAC8E7" w14:textId="77777777" w:rsidTr="00AF7AE0">
        <w:trPr>
          <w:trHeight w:val="949"/>
          <w:trPrChange w:id="824" w:author="Micah Freedman" w:date="2018-08-31T02:17:00Z">
            <w:trPr>
              <w:trHeight w:val="949"/>
            </w:trPr>
          </w:trPrChange>
        </w:trPr>
        <w:tc>
          <w:tcPr>
            <w:tcW w:w="3996" w:type="dxa"/>
            <w:tcBorders>
              <w:right w:val="nil"/>
            </w:tcBorders>
            <w:vAlign w:val="center"/>
            <w:tcPrChange w:id="825" w:author="Micah Freedman" w:date="2018-08-31T02:17:00Z">
              <w:tcPr>
                <w:tcW w:w="3996" w:type="dxa"/>
                <w:tcBorders>
                  <w:right w:val="nil"/>
                </w:tcBorders>
                <w:vAlign w:val="center"/>
              </w:tcPr>
            </w:tcPrChange>
          </w:tcPr>
          <w:p w14:paraId="4C74F160" w14:textId="2C98BEBE" w:rsidR="007C4856" w:rsidRPr="007C4856" w:rsidRDefault="007C4856" w:rsidP="00AF7AE0">
            <w:pPr>
              <w:rPr>
                <w:rFonts w:ascii="Cambria" w:hAnsi="Cambria"/>
              </w:rPr>
            </w:pPr>
            <w:r>
              <w:rPr>
                <w:rFonts w:ascii="Cambria" w:hAnsi="Cambria"/>
                <w:b/>
              </w:rPr>
              <w:t xml:space="preserve">Photoperiod effects – </w:t>
            </w:r>
            <w:r w:rsidR="00B67B32">
              <w:rPr>
                <w:rFonts w:ascii="Cambria" w:hAnsi="Cambria"/>
              </w:rPr>
              <w:t xml:space="preserve">Decreasing photoperiod </w:t>
            </w:r>
            <w:r w:rsidR="00F65746">
              <w:rPr>
                <w:rFonts w:ascii="Cambria" w:hAnsi="Cambria"/>
              </w:rPr>
              <w:t>leads to reproductive diapause and other migration-associated phenotypes</w:t>
            </w:r>
          </w:p>
        </w:tc>
        <w:tc>
          <w:tcPr>
            <w:tcW w:w="6102" w:type="dxa"/>
            <w:tcBorders>
              <w:left w:val="nil"/>
            </w:tcBorders>
            <w:vAlign w:val="center"/>
            <w:tcPrChange w:id="826" w:author="Micah Freedman" w:date="2018-08-31T02:17:00Z">
              <w:tcPr>
                <w:tcW w:w="6102" w:type="dxa"/>
                <w:tcBorders>
                  <w:left w:val="nil"/>
                </w:tcBorders>
                <w:vAlign w:val="center"/>
              </w:tcPr>
            </w:tcPrChange>
          </w:tcPr>
          <w:p w14:paraId="3D5CD8ED" w14:textId="391C31F4" w:rsidR="00B67B32" w:rsidRPr="00F65746" w:rsidRDefault="00B67B32" w:rsidP="00AF7AE0">
            <w:pPr>
              <w:pStyle w:val="ListParagraph"/>
              <w:numPr>
                <w:ilvl w:val="0"/>
                <w:numId w:val="8"/>
              </w:numPr>
              <w:rPr>
                <w:rFonts w:ascii="Cambria" w:hAnsi="Cambria"/>
              </w:rPr>
            </w:pPr>
            <w:r>
              <w:rPr>
                <w:rFonts w:ascii="Cambria" w:hAnsi="Cambria"/>
              </w:rPr>
              <w:t xml:space="preserve">Monarchs reared under decreasing photoperiod </w:t>
            </w:r>
            <w:r w:rsidR="00F65746">
              <w:rPr>
                <w:rFonts w:ascii="Cambria" w:hAnsi="Cambria"/>
              </w:rPr>
              <w:t>have</w:t>
            </w:r>
            <w:r>
              <w:rPr>
                <w:rFonts w:ascii="Cambria" w:hAnsi="Cambria"/>
              </w:rPr>
              <w:t xml:space="preserve"> larger wings</w:t>
            </w:r>
            <w:r w:rsidR="00F65746">
              <w:rPr>
                <w:rFonts w:ascii="Cambria" w:hAnsi="Cambria"/>
              </w:rPr>
              <w:t xml:space="preserve"> and higher body mass</w:t>
            </w:r>
            <w:r>
              <w:rPr>
                <w:rFonts w:ascii="Cambria" w:hAnsi="Cambria"/>
              </w:rPr>
              <w:t xml:space="preserve"> than monarchs reared under constant photoperiod [1</w:t>
            </w:r>
            <w:ins w:id="827" w:author="Micah Freedman" w:date="2018-08-31T00:36:00Z">
              <w:r w:rsidR="006B5A1A">
                <w:rPr>
                  <w:rFonts w:ascii="Cambria" w:hAnsi="Cambria"/>
                </w:rPr>
                <w:t>9</w:t>
              </w:r>
            </w:ins>
            <w:r>
              <w:rPr>
                <w:rFonts w:ascii="Cambria" w:hAnsi="Cambria"/>
              </w:rPr>
              <w:t xml:space="preserve">]. </w:t>
            </w:r>
          </w:p>
        </w:tc>
      </w:tr>
    </w:tbl>
    <w:p w14:paraId="74A8C409" w14:textId="603005FC" w:rsidR="00155E7E" w:rsidRDefault="006B5A1A">
      <w:pPr>
        <w:rPr>
          <w:ins w:id="828" w:author="Micah Freedman" w:date="2018-08-30T10:44:00Z"/>
          <w:rFonts w:ascii="Cambria" w:hAnsi="Cambria"/>
          <w:b/>
        </w:rPr>
      </w:pPr>
      <w:r>
        <w:rPr>
          <w:rFonts w:ascii="Cambria" w:hAnsi="Cambria"/>
          <w:b/>
          <w:noProof/>
        </w:rPr>
        <mc:AlternateContent>
          <mc:Choice Requires="wps">
            <w:drawing>
              <wp:anchor distT="0" distB="0" distL="114300" distR="114300" simplePos="0" relativeHeight="251735040" behindDoc="0" locked="0" layoutInCell="1" allowOverlap="1" wp14:anchorId="2D628D2F" wp14:editId="03544658">
                <wp:simplePos x="0" y="0"/>
                <wp:positionH relativeFrom="column">
                  <wp:posOffset>-457200</wp:posOffset>
                </wp:positionH>
                <wp:positionV relativeFrom="paragraph">
                  <wp:posOffset>7086600</wp:posOffset>
                </wp:positionV>
                <wp:extent cx="6172200" cy="5715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61722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608236" w14:textId="5A6425E4" w:rsidR="0045662E" w:rsidRDefault="0045662E" w:rsidP="00AF7AE0">
                            <w:r w:rsidRPr="006B5A1A">
                              <w:rPr>
                                <w:b/>
                              </w:rPr>
                              <w:t>Table S2 –</w:t>
                            </w:r>
                            <w:r>
                              <w:t xml:space="preserve"> Summary of sources of monarch wing morphological variation</w:t>
                            </w:r>
                            <w:ins w:id="829" w:author="Micah Freedman" w:date="2018-08-31T02:21:00Z">
                              <w:r>
                                <w:t>.</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63" type="#_x0000_t202" style="position:absolute;margin-left:-35.95pt;margin-top:558pt;width:486pt;height: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" filled="f" stroked="f">
                <v:textbox>
                  <w:txbxContent>
                    <w:p w14:paraId="36608236" w14:textId="5A6425E4" w:rsidR="0045662E" w:rsidRDefault="0045662E" w:rsidP="00AF7AE0">
                      <w:r w:rsidRPr="006B5A1A">
                        <w:rPr>
                          <w:b/>
                        </w:rPr>
                        <w:t>Table S2 –</w:t>
                      </w:r>
                      <w:r>
                        <w:t xml:space="preserve"> Summary of sources of monarch wing morphological variation</w:t>
                      </w:r>
                      <w:ins w:id="830" w:author="Micah Freedman" w:date="2018-08-31T02:21:00Z">
                        <w:r>
                          <w:t>.</w:t>
                        </w:r>
                      </w:ins>
                    </w:p>
                  </w:txbxContent>
                </v:textbox>
                <w10:wrap type="square"/>
              </v:shape>
            </w:pict>
          </mc:Fallback>
        </mc:AlternateContent>
      </w:r>
      <w:ins w:id="831" w:author="Micah Freedman" w:date="2018-08-30T10:44:00Z">
        <w:r w:rsidR="00155E7E">
          <w:rPr>
            <w:rFonts w:ascii="Cambria" w:hAnsi="Cambria"/>
            <w:b/>
          </w:rPr>
          <w:br w:type="page"/>
        </w:r>
      </w:ins>
    </w:p>
    <w:p w14:paraId="544B872F" w14:textId="2C8447CF" w:rsidR="009133D4" w:rsidRPr="00FA5729" w:rsidRDefault="00155E7E">
      <w:pPr>
        <w:rPr>
          <w:rFonts w:ascii="Cambria" w:hAnsi="Cambria"/>
          <w:b/>
        </w:rPr>
      </w:pPr>
      <w:ins w:id="832" w:author="Micah Freedman" w:date="2018-08-30T10:43:00Z">
        <w:r>
          <w:rPr>
            <w:rFonts w:ascii="Helvetica" w:hAnsi="Helvetica" w:cs="Helvetica"/>
            <w:noProof/>
          </w:rPr>
          <mc:AlternateContent>
            <mc:Choice Requires="wps">
              <w:drawing>
                <wp:anchor distT="0" distB="0" distL="114300" distR="114300" simplePos="0" relativeHeight="251670528" behindDoc="0" locked="0" layoutInCell="1" allowOverlap="1" wp14:anchorId="60231B86" wp14:editId="132AA855">
                  <wp:simplePos x="0" y="0"/>
                  <wp:positionH relativeFrom="column">
                    <wp:posOffset>-342900</wp:posOffset>
                  </wp:positionH>
                  <wp:positionV relativeFrom="paragraph">
                    <wp:posOffset>5257800</wp:posOffset>
                  </wp:positionV>
                  <wp:extent cx="6172200" cy="1600200"/>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6172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AEC096" w14:textId="51EB14CE" w:rsidR="0045662E" w:rsidRDefault="0045662E" w:rsidP="009E3E0F">
                              <w:pPr>
                                <w:spacing w:line="480" w:lineRule="auto"/>
                                <w:jc w:val="both"/>
                              </w:pPr>
                              <w:r w:rsidRPr="002A3386">
                                <w:rPr>
                                  <w:b/>
                                </w:rPr>
                                <w:t>Figure S1</w:t>
                              </w:r>
                              <w:r>
                                <w:t xml:space="preserve"> – (a). Distribution of when monarchs were collected across Julian dates, pooled across all sampling years. (b). Illustration of how daylength index was scored across Julian dates. Each point corresponds to a single specimen. Orange lines are the spring and fall equinoxes; red and purple lines are the summer and winter solstices,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3" o:spid="_x0000_s1064" type="#_x0000_t202" style="position:absolute;margin-left:-26.95pt;margin-top:414pt;width:486pt;height:1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" filled="f" stroked="f">
                  <v:textbox>
                    <w:txbxContent>
                      <w:p w14:paraId="2EAEC096" w14:textId="51EB14CE" w:rsidR="0045662E" w:rsidRDefault="0045662E" w:rsidP="009E3E0F">
                        <w:pPr>
                          <w:spacing w:line="480" w:lineRule="auto"/>
                          <w:jc w:val="both"/>
                        </w:pPr>
                        <w:r w:rsidRPr="002A3386">
                          <w:rPr>
                            <w:b/>
                          </w:rPr>
                          <w:t>Figure S1</w:t>
                        </w:r>
                        <w:r>
                          <w:t xml:space="preserve"> – (a). Distribution of when monarchs were collected across Julian dates, pooled across all sampling years. (b). Illustration of how daylength index was scored across Julian dates. Each point corresponds to a single specimen. Orange lines are the spring and fall equinoxes; red and purple lines are the summer and winter solstices, respectively.</w:t>
                        </w:r>
                      </w:p>
                    </w:txbxContent>
                  </v:textbox>
                  <w10:wrap type="square"/>
                </v:shape>
              </w:pict>
            </mc:Fallback>
          </mc:AlternateContent>
        </w:r>
        <w:r>
          <w:rPr>
            <w:rFonts w:ascii="Helvetica" w:hAnsi="Helvetica" w:cs="Helvetica"/>
            <w:noProof/>
          </w:rPr>
          <w:drawing>
            <wp:anchor distT="0" distB="0" distL="114300" distR="114300" simplePos="0" relativeHeight="251734016" behindDoc="0" locked="0" layoutInCell="1" allowOverlap="1" wp14:anchorId="6FFDCFED" wp14:editId="69C3A371">
              <wp:simplePos x="0" y="0"/>
              <wp:positionH relativeFrom="column">
                <wp:posOffset>-228600</wp:posOffset>
              </wp:positionH>
              <wp:positionV relativeFrom="paragraph">
                <wp:posOffset>-685800</wp:posOffset>
              </wp:positionV>
              <wp:extent cx="5943600" cy="5478145"/>
              <wp:effectExtent l="0" t="0" r="0" b="8255"/>
              <wp:wrapSquare wrapText="bothSides"/>
              <wp:docPr id="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5478145"/>
                      </a:xfrm>
                      <a:prstGeom prst="rect">
                        <a:avLst/>
                      </a:prstGeom>
                      <a:noFill/>
                      <a:ln>
                        <a:noFill/>
                      </a:ln>
                    </pic:spPr>
                  </pic:pic>
                </a:graphicData>
              </a:graphic>
              <wp14:sizeRelH relativeFrom="page">
                <wp14:pctWidth>0</wp14:pctWidth>
              </wp14:sizeRelH>
              <wp14:sizeRelV relativeFrom="page">
                <wp14:pctHeight>0</wp14:pctHeight>
              </wp14:sizeRelV>
            </wp:anchor>
          </w:drawing>
        </w:r>
      </w:ins>
      <w:del w:id="833" w:author="Micah Freedman" w:date="2018-08-30T10:43:00Z">
        <w:r w:rsidR="00117B09" w:rsidDel="00155E7E">
          <w:rPr>
            <w:rFonts w:ascii="Helvetica" w:hAnsi="Helvetica" w:cs="Helvetica"/>
            <w:noProof/>
          </w:rPr>
          <mc:AlternateContent>
            <mc:Choice Requires="wpg">
              <w:drawing>
                <wp:anchor distT="0" distB="0" distL="114300" distR="114300" simplePos="0" relativeHeight="251669504" behindDoc="0" locked="0" layoutInCell="1" allowOverlap="1" wp14:anchorId="314596B5" wp14:editId="49228A90">
                  <wp:simplePos x="0" y="0"/>
                  <wp:positionH relativeFrom="column">
                    <wp:posOffset>-457200</wp:posOffset>
                  </wp:positionH>
                  <wp:positionV relativeFrom="paragraph">
                    <wp:posOffset>0</wp:posOffset>
                  </wp:positionV>
                  <wp:extent cx="6172200" cy="8001000"/>
                  <wp:effectExtent l="0" t="0" r="0" b="0"/>
                  <wp:wrapSquare wrapText="bothSides"/>
                  <wp:docPr id="52" name="Group 52"/>
                  <wp:cNvGraphicFramePr/>
                  <a:graphic xmlns:a="http://schemas.openxmlformats.org/drawingml/2006/main">
                    <a:graphicData uri="http://schemas.microsoft.com/office/word/2010/wordprocessingGroup">
                      <wpg:wgp>
                        <wpg:cNvGrpSpPr/>
                        <wpg:grpSpPr>
                          <a:xfrm>
                            <a:off x="0" y="6400800"/>
                            <a:ext cx="6172200" cy="1600200"/>
                            <a:chOff x="0" y="6858000"/>
                            <a:chExt cx="6172200" cy="1600200"/>
                          </a:xfrm>
                        </wpg:grpSpPr>
                        <wps:wsp>
                          <wps:cNvPr id="10" name="Text Box 10"/>
                          <wps:cNvSpPr txBox="1"/>
                          <wps:spPr>
                            <a:xfrm>
                              <a:off x="0" y="6400800"/>
                              <a:ext cx="6172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AEC096" w14:textId="51EB14CE" w:rsidR="0045662E" w:rsidRDefault="0045662E" w:rsidP="009E3E0F">
                                <w:pPr>
                                  <w:spacing w:line="480" w:lineRule="auto"/>
                                  <w:jc w:val="both"/>
                                </w:pPr>
                                <w:r w:rsidRPr="002A3386">
                                  <w:rPr>
                                    <w:b/>
                                  </w:rPr>
                                  <w:t>Figure S1</w:t>
                                </w:r>
                                <w:r>
                                  <w:t xml:space="preserve"> – (a). Distribution of when monarchs were collected across Julian dates, pooled across all sampling years. (b). Illustration of how daylength index was scored across Julian dates. Each point corresponds to a single specimen. Orange lines are the spring and fall equinoxes; red and purple lines are the summer and winter solstices, respectively.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2" o:spid="_x0000_s1065" style="position:absolute;margin-left:-35.95pt;margin-top:0;width:486pt;height:630pt;z-index:251669504;mso-height-relative:margin" coordorigin=",6858000" coordsize="61722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">
                  <v:shape id="Text Box 10" o:spid="_x0000_s1066" type="#_x0000_t202" style="position:absolute;top:6400800;width:6172200;height:1600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2EAEC096" w14:textId="51EB14CE" w:rsidR="0045662E" w:rsidRDefault="0045662E" w:rsidP="009E3E0F">
                          <w:pPr>
                            <w:spacing w:line="480" w:lineRule="auto"/>
                            <w:jc w:val="both"/>
                          </w:pPr>
                          <w:r w:rsidRPr="002A3386">
                            <w:rPr>
                              <w:b/>
                            </w:rPr>
                            <w:t>Figure S1</w:t>
                          </w:r>
                          <w:r>
                            <w:t xml:space="preserve"> – (a). Distribution of when monarchs were collected across Julian dates, pooled across all sampling years. (b). Illustration of how daylength index was scored across Julian dates. Each point corresponds to a single specimen. Orange lines are the spring and fall equinoxes; red and purple lines are the summer and winter solstices, respectively.</w:t>
                          </w:r>
                        </w:p>
                      </w:txbxContent>
                    </v:textbox>
                  </v:shape>
                  <w10:wrap type="square"/>
                </v:group>
              </w:pict>
            </mc:Fallback>
          </mc:AlternateContent>
        </w:r>
      </w:del>
      <w:del w:id="834" w:author="Micah Freedman" w:date="2018-08-21T10:51:00Z">
        <w:r w:rsidR="00D26FA9" w:rsidDel="00117B09">
          <w:rPr>
            <w:rFonts w:ascii="Helvetica" w:hAnsi="Helvetica" w:cs="Helvetica"/>
            <w:noProof/>
          </w:rPr>
          <w:drawing>
            <wp:anchor distT="0" distB="0" distL="114300" distR="114300" simplePos="0" relativeHeight="251704320" behindDoc="0" locked="0" layoutInCell="1" allowOverlap="1" wp14:anchorId="68165634" wp14:editId="4D2A9A7E">
              <wp:simplePos x="0" y="0"/>
              <wp:positionH relativeFrom="column">
                <wp:posOffset>228600</wp:posOffset>
              </wp:positionH>
              <wp:positionV relativeFrom="paragraph">
                <wp:posOffset>3200400</wp:posOffset>
              </wp:positionV>
              <wp:extent cx="5943600" cy="2722880"/>
              <wp:effectExtent l="0" t="0" r="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22880"/>
                      </a:xfrm>
                      <a:prstGeom prst="rect">
                        <a:avLst/>
                      </a:prstGeom>
                      <a:noFill/>
                      <a:ln>
                        <a:noFill/>
                      </a:ln>
                    </pic:spPr>
                  </pic:pic>
                </a:graphicData>
              </a:graphic>
              <wp14:sizeRelH relativeFrom="page">
                <wp14:pctWidth>0</wp14:pctWidth>
              </wp14:sizeRelH>
              <wp14:sizeRelV relativeFrom="page">
                <wp14:pctHeight>0</wp14:pctHeight>
              </wp14:sizeRelV>
            </wp:anchor>
          </w:drawing>
        </w:r>
      </w:del>
      <w:r w:rsidR="002A3386" w:rsidRPr="00FA5729">
        <w:rPr>
          <w:rFonts w:ascii="Cambria" w:hAnsi="Cambria"/>
          <w:b/>
        </w:rPr>
        <w:br w:type="page"/>
      </w:r>
    </w:p>
    <w:p w14:paraId="1EE75D04" w14:textId="7D6A64D2" w:rsidR="00475ACB" w:rsidRDefault="00155E7E" w:rsidP="009E3E0F">
      <w:pPr>
        <w:jc w:val="both"/>
        <w:rPr>
          <w:rFonts w:ascii="Cambria" w:hAnsi="Cambria" w:cs="Helvetica"/>
        </w:rPr>
      </w:pPr>
      <w:r w:rsidRPr="00FA5729">
        <w:rPr>
          <w:rFonts w:ascii="Cambria" w:hAnsi="Cambria" w:cs="Helvetica"/>
          <w:noProof/>
        </w:rPr>
        <mc:AlternateContent>
          <mc:Choice Requires="wps">
            <w:drawing>
              <wp:anchor distT="0" distB="0" distL="114300" distR="114300" simplePos="0" relativeHeight="251664384" behindDoc="0" locked="0" layoutInCell="1" allowOverlap="1" wp14:anchorId="6430C628" wp14:editId="72A67C2C">
                <wp:simplePos x="0" y="0"/>
                <wp:positionH relativeFrom="column">
                  <wp:posOffset>-685800</wp:posOffset>
                </wp:positionH>
                <wp:positionV relativeFrom="paragraph">
                  <wp:posOffset>5600700</wp:posOffset>
                </wp:positionV>
                <wp:extent cx="6515100" cy="27432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5151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51B2C4" w14:textId="1ABEC3DF" w:rsidR="0045662E" w:rsidRDefault="0045662E" w:rsidP="009E3E0F">
                            <w:pPr>
                              <w:spacing w:line="480" w:lineRule="auto"/>
                            </w:pPr>
                            <w:r w:rsidRPr="00644C01">
                              <w:rPr>
                                <w:b/>
                              </w:rPr>
                              <w:t xml:space="preserve">Figure S2 – </w:t>
                            </w:r>
                            <w:r>
                              <w:t>Correlations between all measured wing values. The diagonal of the matrix shows the distribution of values for each forewing measurement (mean of left and right forewings), in order from top left: length, width, area, perimeter, aspect ratio, roundness. Off-diagonal elements in the upper right show the R</w:t>
                            </w:r>
                            <w:r>
                              <w:rPr>
                                <w:vertAlign w:val="superscript"/>
                              </w:rPr>
                              <w:t>2</w:t>
                            </w:r>
                            <w:r>
                              <w:t xml:space="preserve"> value for a simple linear regression between all pairwise combinations of measurements. </w:t>
                            </w:r>
                            <w:ins w:id="835" w:author="Micah Freedman" w:date="2018-08-24T11:06:00Z">
                              <w:r>
                                <w:t xml:space="preserve"> </w:t>
                              </w:r>
                              <w:r>
                                <w:rPr>
                                  <w:rFonts w:ascii="Cambria" w:hAnsi="Cambria"/>
                                </w:rPr>
                                <w:t xml:space="preserve">When forewing area is included as a predictor in a model </w:t>
                              </w:r>
                            </w:ins>
                            <w:ins w:id="836" w:author="Micah Freedman" w:date="2018-08-30T10:28:00Z">
                              <w:r>
                                <w:rPr>
                                  <w:rFonts w:ascii="Cambria" w:hAnsi="Cambria"/>
                                </w:rPr>
                                <w:t>with</w:t>
                              </w:r>
                            </w:ins>
                            <w:ins w:id="837" w:author="Micah Freedman" w:date="2018-08-24T11:06:00Z">
                              <w:r>
                                <w:rPr>
                                  <w:rFonts w:ascii="Cambria" w:hAnsi="Cambria"/>
                                </w:rPr>
                                <w:t xml:space="preserve"> wing roundness</w:t>
                              </w:r>
                            </w:ins>
                            <w:ins w:id="838" w:author="Micah Freedman" w:date="2018-08-30T10:28:00Z">
                              <w:r>
                                <w:rPr>
                                  <w:rFonts w:ascii="Cambria" w:hAnsi="Cambria"/>
                                </w:rPr>
                                <w:t xml:space="preserve"> as the response variable</w:t>
                              </w:r>
                            </w:ins>
                            <w:ins w:id="839" w:author="Micah Freedman" w:date="2018-08-24T11:06:00Z">
                              <w:r>
                                <w:rPr>
                                  <w:rFonts w:ascii="Cambria" w:hAnsi="Cambria"/>
                                </w:rPr>
                                <w:t>, forewing area is indeed a significant predictor and reapportions variance previously associated with sex.</w:t>
                              </w:r>
                            </w:ins>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67" type="#_x0000_t202" style="position:absolute;left:0;text-align:left;margin-left:-53.95pt;margin-top:441pt;width:513pt;height:3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" filled="f" stroked="f">
                <v:textbox>
                  <w:txbxContent>
                    <w:p w14:paraId="2451B2C4" w14:textId="1ABEC3DF" w:rsidR="0045662E" w:rsidRDefault="0045662E" w:rsidP="009E3E0F">
                      <w:pPr>
                        <w:spacing w:line="480" w:lineRule="auto"/>
                      </w:pPr>
                      <w:r w:rsidRPr="00644C01">
                        <w:rPr>
                          <w:b/>
                        </w:rPr>
                        <w:t xml:space="preserve">Figure S2 – </w:t>
                      </w:r>
                      <w:r>
                        <w:t>Correlations between all measured wing values. The diagonal of the matrix shows the distribution of values for each forewing measurement (mean of left and right forewings), in order from top left: length, width, area, perimeter, aspect ratio, roundness. Off-diagonal elements in the upper right show the R</w:t>
                      </w:r>
                      <w:r>
                        <w:rPr>
                          <w:vertAlign w:val="superscript"/>
                        </w:rPr>
                        <w:t>2</w:t>
                      </w:r>
                      <w:r>
                        <w:t xml:space="preserve"> value for a simple linear regression between all pairwise combinations of measurements. </w:t>
                      </w:r>
                      <w:ins w:id="840" w:author="Micah Freedman" w:date="2018-08-24T11:06:00Z">
                        <w:r>
                          <w:t xml:space="preserve"> </w:t>
                        </w:r>
                        <w:r>
                          <w:rPr>
                            <w:rFonts w:ascii="Cambria" w:hAnsi="Cambria"/>
                          </w:rPr>
                          <w:t xml:space="preserve">When forewing area is included as a predictor in a model </w:t>
                        </w:r>
                      </w:ins>
                      <w:ins w:id="841" w:author="Micah Freedman" w:date="2018-08-30T10:28:00Z">
                        <w:r>
                          <w:rPr>
                            <w:rFonts w:ascii="Cambria" w:hAnsi="Cambria"/>
                          </w:rPr>
                          <w:t>with</w:t>
                        </w:r>
                      </w:ins>
                      <w:ins w:id="842" w:author="Micah Freedman" w:date="2018-08-24T11:06:00Z">
                        <w:r>
                          <w:rPr>
                            <w:rFonts w:ascii="Cambria" w:hAnsi="Cambria"/>
                          </w:rPr>
                          <w:t xml:space="preserve"> wing roundness</w:t>
                        </w:r>
                      </w:ins>
                      <w:ins w:id="843" w:author="Micah Freedman" w:date="2018-08-30T10:28:00Z">
                        <w:r>
                          <w:rPr>
                            <w:rFonts w:ascii="Cambria" w:hAnsi="Cambria"/>
                          </w:rPr>
                          <w:t xml:space="preserve"> as the response variable</w:t>
                        </w:r>
                      </w:ins>
                      <w:ins w:id="844" w:author="Micah Freedman" w:date="2018-08-24T11:06:00Z">
                        <w:r>
                          <w:rPr>
                            <w:rFonts w:ascii="Cambria" w:hAnsi="Cambria"/>
                          </w:rPr>
                          <w:t>, forewing area is indeed a significant predictor and reapportions variance previously associated with sex.</w:t>
                        </w:r>
                      </w:ins>
                    </w:p>
                  </w:txbxContent>
                </v:textbox>
                <w10:wrap type="square"/>
              </v:shape>
            </w:pict>
          </mc:Fallback>
        </mc:AlternateContent>
      </w:r>
      <w:r w:rsidRPr="00FA5729">
        <w:rPr>
          <w:rFonts w:ascii="Cambria" w:hAnsi="Cambria" w:cs="Helvetica"/>
          <w:noProof/>
        </w:rPr>
        <w:drawing>
          <wp:anchor distT="0" distB="0" distL="114300" distR="114300" simplePos="0" relativeHeight="251665408" behindDoc="0" locked="0" layoutInCell="1" allowOverlap="1" wp14:anchorId="0D69DC70" wp14:editId="75AAD003">
            <wp:simplePos x="0" y="0"/>
            <wp:positionH relativeFrom="column">
              <wp:posOffset>-685800</wp:posOffset>
            </wp:positionH>
            <wp:positionV relativeFrom="paragraph">
              <wp:posOffset>-571500</wp:posOffset>
            </wp:positionV>
            <wp:extent cx="6584950" cy="6133465"/>
            <wp:effectExtent l="0" t="0" r="0" b="0"/>
            <wp:wrapSquare wrapText="bothSides"/>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584950" cy="613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43ECAD" w14:textId="071FFEDF" w:rsidR="0099399B" w:rsidDel="00346C46" w:rsidRDefault="00D26FA9" w:rsidP="00346C46">
      <w:pPr>
        <w:jc w:val="both"/>
        <w:rPr>
          <w:del w:id="845" w:author="Micah Freedman" w:date="2018-08-24T11:21:00Z"/>
          <w:rFonts w:ascii="Helvetica" w:hAnsi="Helvetica" w:cs="Helvetica"/>
        </w:rPr>
        <w:pPrChange w:id="846" w:author="Micah Freedman" w:date="2018-08-24T11:21:00Z">
          <w:pPr>
            <w:jc w:val="both"/>
          </w:pPr>
        </w:pPrChange>
      </w:pPr>
      <w:r>
        <w:rPr>
          <w:rFonts w:ascii="Helvetica" w:hAnsi="Helvetica" w:cs="Helvetica"/>
          <w:noProof/>
        </w:rPr>
        <mc:AlternateContent>
          <mc:Choice Requires="wps">
            <w:drawing>
              <wp:anchor distT="0" distB="0" distL="114300" distR="114300" simplePos="0" relativeHeight="251702272" behindDoc="0" locked="0" layoutInCell="1" allowOverlap="1" wp14:anchorId="5E4C57BE" wp14:editId="5AB8143D">
                <wp:simplePos x="0" y="0"/>
                <wp:positionH relativeFrom="column">
                  <wp:posOffset>-228600</wp:posOffset>
                </wp:positionH>
                <wp:positionV relativeFrom="paragraph">
                  <wp:posOffset>6057900</wp:posOffset>
                </wp:positionV>
                <wp:extent cx="5829300" cy="1371600"/>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8293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090C1D" w14:textId="465E9E73" w:rsidR="0045662E" w:rsidRDefault="0045662E" w:rsidP="00D26FA9">
                            <w:pPr>
                              <w:spacing w:line="480" w:lineRule="auto"/>
                            </w:pPr>
                            <w:r w:rsidRPr="00D26FA9">
                              <w:rPr>
                                <w:b/>
                              </w:rPr>
                              <w:t>Figure S3</w:t>
                            </w:r>
                            <w:r>
                              <w:t xml:space="preserve"> – Wing area and body mass were highly correlated (R</w:t>
                            </w:r>
                            <w:r>
                              <w:rPr>
                                <w:vertAlign w:val="superscript"/>
                              </w:rPr>
                              <w:t>2</w:t>
                            </w:r>
                            <w:r>
                              <w:t xml:space="preserve"> = 0.57, p &lt;0.001) for butterflies reared on various host plant species, suggesting that wing area may be an appropriate proxy for wing loading.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68" type="#_x0000_t202" style="position:absolute;left:0;text-align:left;margin-left:-17.95pt;margin-top:477pt;width:459pt;height:1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rpJt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" filled="f" stroked="f">
                <v:textbox>
                  <w:txbxContent>
                    <w:p w14:paraId="6D090C1D" w14:textId="465E9E73" w:rsidR="0045662E" w:rsidRDefault="0045662E" w:rsidP="00D26FA9">
                      <w:pPr>
                        <w:spacing w:line="480" w:lineRule="auto"/>
                      </w:pPr>
                      <w:r w:rsidRPr="00D26FA9">
                        <w:rPr>
                          <w:b/>
                        </w:rPr>
                        <w:t>Figure S3</w:t>
                      </w:r>
                      <w:r>
                        <w:t xml:space="preserve"> – Wing area and body mass were highly correlated (R</w:t>
                      </w:r>
                      <w:r>
                        <w:rPr>
                          <w:vertAlign w:val="superscript"/>
                        </w:rPr>
                        <w:t>2</w:t>
                      </w:r>
                      <w:r>
                        <w:t xml:space="preserve"> = 0.57, p &lt;0.001) for butterflies reared on various host plant species, suggesting that wing area may be an appropriate proxy for wing loading. </w:t>
                      </w:r>
                    </w:p>
                  </w:txbxContent>
                </v:textbox>
                <w10:wrap type="square"/>
              </v:shape>
            </w:pict>
          </mc:Fallback>
        </mc:AlternateContent>
      </w:r>
      <w:del w:id="847" w:author="Micah Freedman" w:date="2018-08-28T18:41:00Z">
        <w:r w:rsidDel="00ED0C78">
          <w:rPr>
            <w:rFonts w:ascii="Helvetica" w:hAnsi="Helvetica" w:cs="Helvetica"/>
            <w:noProof/>
          </w:rPr>
          <w:drawing>
            <wp:anchor distT="0" distB="0" distL="114300" distR="114300" simplePos="0" relativeHeight="251703296" behindDoc="0" locked="0" layoutInCell="1" allowOverlap="1" wp14:anchorId="4DF493FC" wp14:editId="566B875B">
              <wp:simplePos x="0" y="0"/>
              <wp:positionH relativeFrom="column">
                <wp:posOffset>228600</wp:posOffset>
              </wp:positionH>
              <wp:positionV relativeFrom="paragraph">
                <wp:posOffset>114300</wp:posOffset>
              </wp:positionV>
              <wp:extent cx="5467350" cy="5989320"/>
              <wp:effectExtent l="0" t="0" r="0" b="508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7350" cy="5989320"/>
                      </a:xfrm>
                      <a:prstGeom prst="rect">
                        <a:avLst/>
                      </a:prstGeom>
                      <a:noFill/>
                      <a:ln>
                        <a:noFill/>
                      </a:ln>
                    </pic:spPr>
                  </pic:pic>
                </a:graphicData>
              </a:graphic>
              <wp14:sizeRelH relativeFrom="page">
                <wp14:pctWidth>0</wp14:pctWidth>
              </wp14:sizeRelH>
              <wp14:sizeRelV relativeFrom="page">
                <wp14:pctHeight>0</wp14:pctHeight>
              </wp14:sizeRelV>
            </wp:anchor>
          </w:drawing>
        </w:r>
      </w:del>
      <w:ins w:id="848" w:author="Micah Freedman" w:date="2018-08-28T18:41:00Z">
        <w:r w:rsidR="00ED0C78" w:rsidRPr="00ED0C78">
          <w:rPr>
            <w:rFonts w:ascii="Helvetica" w:hAnsi="Helvetica" w:cs="Helvetica"/>
          </w:rPr>
          <w:t xml:space="preserve"> </w:t>
        </w:r>
        <w:r w:rsidR="00ED0C78">
          <w:rPr>
            <w:rFonts w:ascii="Helvetica" w:hAnsi="Helvetica" w:cs="Helvetica"/>
            <w:noProof/>
          </w:rPr>
          <w:drawing>
            <wp:inline distT="0" distB="0" distL="0" distR="0" wp14:anchorId="75B29689" wp14:editId="536812B4">
              <wp:extent cx="5943600" cy="5508502"/>
              <wp:effectExtent l="0" t="0" r="0" b="381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5508502"/>
                      </a:xfrm>
                      <a:prstGeom prst="rect">
                        <a:avLst/>
                      </a:prstGeom>
                      <a:noFill/>
                      <a:ln>
                        <a:noFill/>
                      </a:ln>
                    </pic:spPr>
                  </pic:pic>
                </a:graphicData>
              </a:graphic>
            </wp:inline>
          </w:drawing>
        </w:r>
      </w:ins>
      <w:r w:rsidRPr="00D26FA9">
        <w:rPr>
          <w:rFonts w:ascii="Helvetica" w:hAnsi="Helvetica" w:cs="Helvetica"/>
        </w:rPr>
        <w:t xml:space="preserve"> </w:t>
      </w:r>
    </w:p>
    <w:p w14:paraId="5D92527B" w14:textId="3391F6B0" w:rsidR="0099399B" w:rsidDel="00346C46" w:rsidRDefault="0051415D" w:rsidP="00346C46">
      <w:pPr>
        <w:jc w:val="both"/>
        <w:rPr>
          <w:del w:id="849" w:author="Micah Freedman" w:date="2018-08-24T11:21:00Z"/>
          <w:rFonts w:ascii="Helvetica" w:hAnsi="Helvetica" w:cs="Helvetica"/>
        </w:rPr>
        <w:pPrChange w:id="850" w:author="Micah Freedman" w:date="2018-08-24T11:21:00Z">
          <w:pPr/>
        </w:pPrChange>
      </w:pPr>
      <w:del w:id="851" w:author="Micah Freedman" w:date="2018-08-21T10:28:00Z">
        <w:r w:rsidDel="00BC5D79">
          <w:rPr>
            <w:rFonts w:ascii="Helvetica" w:hAnsi="Helvetica" w:cs="Helvetica"/>
            <w:noProof/>
          </w:rPr>
          <w:drawing>
            <wp:anchor distT="0" distB="0" distL="114300" distR="114300" simplePos="0" relativeHeight="251709440" behindDoc="0" locked="0" layoutInCell="1" allowOverlap="1" wp14:anchorId="2973D64A" wp14:editId="611CE5BD">
              <wp:simplePos x="0" y="0"/>
              <wp:positionH relativeFrom="column">
                <wp:posOffset>4800600</wp:posOffset>
              </wp:positionH>
              <wp:positionV relativeFrom="paragraph">
                <wp:posOffset>4457700</wp:posOffset>
              </wp:positionV>
              <wp:extent cx="1714500" cy="539115"/>
              <wp:effectExtent l="0" t="0" r="12700" b="0"/>
              <wp:wrapSquare wrapText="bothSides"/>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714500" cy="539115"/>
                      </a:xfrm>
                      <a:prstGeom prst="rect">
                        <a:avLst/>
                      </a:prstGeom>
                      <a:noFill/>
                      <a:ln>
                        <a:noFill/>
                      </a:ln>
                    </pic:spPr>
                  </pic:pic>
                </a:graphicData>
              </a:graphic>
              <wp14:sizeRelH relativeFrom="page">
                <wp14:pctWidth>0</wp14:pctWidth>
              </wp14:sizeRelH>
              <wp14:sizeRelV relativeFrom="page">
                <wp14:pctHeight>0</wp14:pctHeight>
              </wp14:sizeRelV>
            </wp:anchor>
          </w:drawing>
        </w:r>
        <w:r w:rsidR="00F20895" w:rsidRPr="00D32683" w:rsidDel="00BC5D79">
          <w:rPr>
            <w:rFonts w:ascii="Helvetica" w:hAnsi="Helvetica" w:cs="Helvetica"/>
          </w:rPr>
          <w:drawing>
            <wp:anchor distT="0" distB="0" distL="114300" distR="114300" simplePos="0" relativeHeight="251708416" behindDoc="0" locked="0" layoutInCell="1" allowOverlap="1" wp14:anchorId="0DABA9F4" wp14:editId="2CA65C14">
              <wp:simplePos x="0" y="0"/>
              <wp:positionH relativeFrom="column">
                <wp:posOffset>2857500</wp:posOffset>
              </wp:positionH>
              <wp:positionV relativeFrom="paragraph">
                <wp:posOffset>4457700</wp:posOffset>
              </wp:positionV>
              <wp:extent cx="1600200" cy="488950"/>
              <wp:effectExtent l="0" t="0" r="0" b="0"/>
              <wp:wrapSquare wrapText="bothSides"/>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600200" cy="488950"/>
                      </a:xfrm>
                      <a:prstGeom prst="rect">
                        <a:avLst/>
                      </a:prstGeom>
                      <a:noFill/>
                      <a:ln>
                        <a:noFill/>
                      </a:ln>
                    </pic:spPr>
                  </pic:pic>
                </a:graphicData>
              </a:graphic>
              <wp14:sizeRelH relativeFrom="page">
                <wp14:pctWidth>0</wp14:pctWidth>
              </wp14:sizeRelH>
              <wp14:sizeRelV relativeFrom="page">
                <wp14:pctHeight>0</wp14:pctHeight>
              </wp14:sizeRelV>
            </wp:anchor>
          </w:drawing>
        </w:r>
        <w:r w:rsidR="00F20895" w:rsidDel="00BC5D79">
          <w:rPr>
            <w:rFonts w:ascii="Helvetica" w:hAnsi="Helvetica" w:cs="Helvetica"/>
            <w:noProof/>
          </w:rPr>
          <w:drawing>
            <wp:anchor distT="0" distB="0" distL="114300" distR="114300" simplePos="0" relativeHeight="251710464" behindDoc="0" locked="0" layoutInCell="1" allowOverlap="1" wp14:anchorId="6D3E82F6" wp14:editId="05272BA2">
              <wp:simplePos x="0" y="0"/>
              <wp:positionH relativeFrom="column">
                <wp:posOffset>3200400</wp:posOffset>
              </wp:positionH>
              <wp:positionV relativeFrom="paragraph">
                <wp:posOffset>2171700</wp:posOffset>
              </wp:positionV>
              <wp:extent cx="2743200" cy="2084070"/>
              <wp:effectExtent l="0" t="0" r="0" b="0"/>
              <wp:wrapSquare wrapText="bothSides"/>
              <wp:docPr id="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43200" cy="2084070"/>
                      </a:xfrm>
                      <a:prstGeom prst="rect">
                        <a:avLst/>
                      </a:prstGeom>
                      <a:noFill/>
                      <a:ln>
                        <a:noFill/>
                      </a:ln>
                    </pic:spPr>
                  </pic:pic>
                </a:graphicData>
              </a:graphic>
              <wp14:sizeRelH relativeFrom="page">
                <wp14:pctWidth>0</wp14:pctWidth>
              </wp14:sizeRelH>
              <wp14:sizeRelV relativeFrom="page">
                <wp14:pctHeight>0</wp14:pctHeight>
              </wp14:sizeRelV>
            </wp:anchor>
          </w:drawing>
        </w:r>
        <w:r w:rsidR="00F20895" w:rsidDel="00BC5D79">
          <w:rPr>
            <w:rFonts w:ascii="Helvetica" w:hAnsi="Helvetica" w:cs="Helvetica"/>
            <w:noProof/>
          </w:rPr>
          <w:drawing>
            <wp:anchor distT="0" distB="0" distL="114300" distR="114300" simplePos="0" relativeHeight="251706368" behindDoc="0" locked="0" layoutInCell="1" allowOverlap="1" wp14:anchorId="339DA23E" wp14:editId="4AC19A73">
              <wp:simplePos x="0" y="0"/>
              <wp:positionH relativeFrom="column">
                <wp:posOffset>2955925</wp:posOffset>
              </wp:positionH>
              <wp:positionV relativeFrom="paragraph">
                <wp:posOffset>-228600</wp:posOffset>
              </wp:positionV>
              <wp:extent cx="3101975" cy="2171700"/>
              <wp:effectExtent l="0" t="0" r="0" b="1270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01975" cy="2171700"/>
                      </a:xfrm>
                      <a:prstGeom prst="rect">
                        <a:avLst/>
                      </a:prstGeom>
                      <a:noFill/>
                      <a:ln>
                        <a:noFill/>
                      </a:ln>
                    </pic:spPr>
                  </pic:pic>
                </a:graphicData>
              </a:graphic>
              <wp14:sizeRelH relativeFrom="page">
                <wp14:pctWidth>0</wp14:pctWidth>
              </wp14:sizeRelH>
              <wp14:sizeRelV relativeFrom="page">
                <wp14:pctHeight>0</wp14:pctHeight>
              </wp14:sizeRelV>
            </wp:anchor>
          </w:drawing>
        </w:r>
        <w:r w:rsidR="00F20895" w:rsidDel="00BC5D79">
          <w:rPr>
            <w:rFonts w:ascii="Cambria" w:hAnsi="Cambria"/>
            <w:b/>
            <w:noProof/>
          </w:rPr>
          <w:drawing>
            <wp:anchor distT="0" distB="0" distL="114300" distR="114300" simplePos="0" relativeHeight="251705344" behindDoc="0" locked="0" layoutInCell="1" allowOverlap="1" wp14:anchorId="68B845D4" wp14:editId="004F1B40">
              <wp:simplePos x="0" y="0"/>
              <wp:positionH relativeFrom="column">
                <wp:posOffset>-627380</wp:posOffset>
              </wp:positionH>
              <wp:positionV relativeFrom="paragraph">
                <wp:posOffset>-342900</wp:posOffset>
              </wp:positionV>
              <wp:extent cx="3484880" cy="3086100"/>
              <wp:effectExtent l="25400" t="25400" r="20320" b="3810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28A0092B-C50C-407E-A947-70E740481C1C}">
                            <a14:useLocalDpi xmlns:a14="http://schemas.microsoft.com/office/drawing/2010/main" val="0"/>
                          </a:ext>
                        </a:extLst>
                      </a:blip>
                      <a:srcRect l="15701" r="11028"/>
                      <a:stretch/>
                    </pic:blipFill>
                    <pic:spPr bwMode="auto">
                      <a:xfrm>
                        <a:off x="0" y="0"/>
                        <a:ext cx="3484880" cy="308610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del>
      <w:del w:id="852" w:author="Micah Freedman" w:date="2018-08-24T11:21:00Z">
        <w:r w:rsidR="0099399B" w:rsidDel="00346C46">
          <w:rPr>
            <w:rFonts w:ascii="Helvetica" w:hAnsi="Helvetica" w:cs="Helvetica"/>
          </w:rPr>
          <w:br w:type="page"/>
        </w:r>
      </w:del>
    </w:p>
    <w:p w14:paraId="2C9A2AD9" w14:textId="35B1BD3E" w:rsidR="009133D4" w:rsidRPr="00FA5729" w:rsidRDefault="009133D4" w:rsidP="002C12B8">
      <w:pPr>
        <w:jc w:val="both"/>
        <w:rPr>
          <w:rFonts w:ascii="Cambria" w:hAnsi="Cambria"/>
          <w:b/>
        </w:rPr>
      </w:pPr>
    </w:p>
    <w:sectPr w:rsidR="009133D4" w:rsidRPr="00FA5729" w:rsidSect="009E3E0F">
      <w:footerReference w:type="even" r:id="rId39"/>
      <w:footerReference w:type="default" r:id="rId40"/>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48E36A" w14:textId="77777777" w:rsidR="0045662E" w:rsidRDefault="0045662E" w:rsidP="00A04855">
      <w:r>
        <w:separator/>
      </w:r>
    </w:p>
  </w:endnote>
  <w:endnote w:type="continuationSeparator" w:id="0">
    <w:p w14:paraId="12ABCFA9" w14:textId="77777777" w:rsidR="0045662E" w:rsidRDefault="0045662E" w:rsidP="00A048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124FC5" w14:textId="77777777" w:rsidR="0045662E" w:rsidRDefault="0045662E" w:rsidP="006018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C889D95" w14:textId="77777777" w:rsidR="0045662E" w:rsidRDefault="0045662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8B0F1B" w14:textId="77777777" w:rsidR="0045662E" w:rsidRDefault="0045662E" w:rsidP="006018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1E4976">
      <w:rPr>
        <w:rStyle w:val="PageNumber"/>
        <w:noProof/>
      </w:rPr>
      <w:t>1</w:t>
    </w:r>
    <w:r>
      <w:rPr>
        <w:rStyle w:val="PageNumber"/>
      </w:rPr>
      <w:fldChar w:fldCharType="end"/>
    </w:r>
  </w:p>
  <w:p w14:paraId="76DD8FE8" w14:textId="77777777" w:rsidR="0045662E" w:rsidRDefault="0045662E" w:rsidP="00A04855">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7863D9" w14:textId="77777777" w:rsidR="0045662E" w:rsidRDefault="0045662E" w:rsidP="00A04855">
      <w:r>
        <w:separator/>
      </w:r>
    </w:p>
  </w:footnote>
  <w:footnote w:type="continuationSeparator" w:id="0">
    <w:p w14:paraId="61A9CCAD" w14:textId="77777777" w:rsidR="0045662E" w:rsidRDefault="0045662E" w:rsidP="00A0485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30A78"/>
    <w:multiLevelType w:val="hybridMultilevel"/>
    <w:tmpl w:val="AB2AE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C11879"/>
    <w:multiLevelType w:val="hybridMultilevel"/>
    <w:tmpl w:val="2B92D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6B6873"/>
    <w:multiLevelType w:val="hybridMultilevel"/>
    <w:tmpl w:val="970E9B2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36F9242B"/>
    <w:multiLevelType w:val="hybridMultilevel"/>
    <w:tmpl w:val="9588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513C00"/>
    <w:multiLevelType w:val="hybridMultilevel"/>
    <w:tmpl w:val="0A70CA0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66FE7718"/>
    <w:multiLevelType w:val="hybridMultilevel"/>
    <w:tmpl w:val="6C18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9436AE2"/>
    <w:multiLevelType w:val="hybridMultilevel"/>
    <w:tmpl w:val="65BA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DBF564E"/>
    <w:multiLevelType w:val="hybridMultilevel"/>
    <w:tmpl w:val="8390CDF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2"/>
  </w:num>
  <w:num w:numId="2">
    <w:abstractNumId w:val="7"/>
  </w:num>
  <w:num w:numId="3">
    <w:abstractNumId w:val="4"/>
  </w:num>
  <w:num w:numId="4">
    <w:abstractNumId w:val="0"/>
  </w:num>
  <w:num w:numId="5">
    <w:abstractNumId w:val="5"/>
  </w:num>
  <w:num w:numId="6">
    <w:abstractNumId w:val="1"/>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trackRevisions/>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775A"/>
    <w:rsid w:val="000032FA"/>
    <w:rsid w:val="00006011"/>
    <w:rsid w:val="000101D8"/>
    <w:rsid w:val="00010F32"/>
    <w:rsid w:val="00014484"/>
    <w:rsid w:val="00044AE4"/>
    <w:rsid w:val="00056744"/>
    <w:rsid w:val="00062E4A"/>
    <w:rsid w:val="0006669F"/>
    <w:rsid w:val="00072C12"/>
    <w:rsid w:val="000815F9"/>
    <w:rsid w:val="00086692"/>
    <w:rsid w:val="00090ABD"/>
    <w:rsid w:val="00094CA4"/>
    <w:rsid w:val="000B08D5"/>
    <w:rsid w:val="000C5E33"/>
    <w:rsid w:val="000C5FD2"/>
    <w:rsid w:val="000D098B"/>
    <w:rsid w:val="000F0626"/>
    <w:rsid w:val="000F37DC"/>
    <w:rsid w:val="00105A96"/>
    <w:rsid w:val="00117B09"/>
    <w:rsid w:val="00132714"/>
    <w:rsid w:val="0015430F"/>
    <w:rsid w:val="00155E7E"/>
    <w:rsid w:val="00194D7C"/>
    <w:rsid w:val="00195ED6"/>
    <w:rsid w:val="001962E2"/>
    <w:rsid w:val="001B0EE7"/>
    <w:rsid w:val="001B123E"/>
    <w:rsid w:val="001C10B3"/>
    <w:rsid w:val="001C2847"/>
    <w:rsid w:val="001C775A"/>
    <w:rsid w:val="001D78F1"/>
    <w:rsid w:val="001E1AAA"/>
    <w:rsid w:val="001E4976"/>
    <w:rsid w:val="001E6F0C"/>
    <w:rsid w:val="001F281C"/>
    <w:rsid w:val="00201840"/>
    <w:rsid w:val="00214FA1"/>
    <w:rsid w:val="00217C88"/>
    <w:rsid w:val="002232FD"/>
    <w:rsid w:val="002300E3"/>
    <w:rsid w:val="00244AAC"/>
    <w:rsid w:val="002476AB"/>
    <w:rsid w:val="00260920"/>
    <w:rsid w:val="00297F6F"/>
    <w:rsid w:val="002A3386"/>
    <w:rsid w:val="002A3D82"/>
    <w:rsid w:val="002B7489"/>
    <w:rsid w:val="002C12B8"/>
    <w:rsid w:val="002D7933"/>
    <w:rsid w:val="002E7FA1"/>
    <w:rsid w:val="0031045C"/>
    <w:rsid w:val="003105ED"/>
    <w:rsid w:val="00310F2B"/>
    <w:rsid w:val="0032020D"/>
    <w:rsid w:val="00326354"/>
    <w:rsid w:val="00332AAB"/>
    <w:rsid w:val="00341233"/>
    <w:rsid w:val="0034173D"/>
    <w:rsid w:val="003452C0"/>
    <w:rsid w:val="00346C46"/>
    <w:rsid w:val="00353887"/>
    <w:rsid w:val="00370E28"/>
    <w:rsid w:val="00380CC6"/>
    <w:rsid w:val="0038370A"/>
    <w:rsid w:val="003865E3"/>
    <w:rsid w:val="0039601C"/>
    <w:rsid w:val="003A3FA7"/>
    <w:rsid w:val="003A5700"/>
    <w:rsid w:val="003A7C22"/>
    <w:rsid w:val="003B34F2"/>
    <w:rsid w:val="003B451F"/>
    <w:rsid w:val="003B5358"/>
    <w:rsid w:val="003B6C86"/>
    <w:rsid w:val="003C7AD0"/>
    <w:rsid w:val="003D4339"/>
    <w:rsid w:val="003D4CB7"/>
    <w:rsid w:val="00401B86"/>
    <w:rsid w:val="00405DCA"/>
    <w:rsid w:val="0041164A"/>
    <w:rsid w:val="00427DE7"/>
    <w:rsid w:val="004359F3"/>
    <w:rsid w:val="004427D7"/>
    <w:rsid w:val="004541B2"/>
    <w:rsid w:val="0045662E"/>
    <w:rsid w:val="004601D0"/>
    <w:rsid w:val="004635F1"/>
    <w:rsid w:val="00465D7C"/>
    <w:rsid w:val="00475ACB"/>
    <w:rsid w:val="00490DB5"/>
    <w:rsid w:val="00491FB9"/>
    <w:rsid w:val="00494329"/>
    <w:rsid w:val="004A044E"/>
    <w:rsid w:val="004A22C4"/>
    <w:rsid w:val="004B3EC8"/>
    <w:rsid w:val="004B4D7B"/>
    <w:rsid w:val="004B7B14"/>
    <w:rsid w:val="004C5CDD"/>
    <w:rsid w:val="004D0034"/>
    <w:rsid w:val="0051415D"/>
    <w:rsid w:val="00517052"/>
    <w:rsid w:val="00521459"/>
    <w:rsid w:val="005220C5"/>
    <w:rsid w:val="0056553D"/>
    <w:rsid w:val="005674AC"/>
    <w:rsid w:val="00567CD9"/>
    <w:rsid w:val="005A0D0D"/>
    <w:rsid w:val="005A14FD"/>
    <w:rsid w:val="005A7ACF"/>
    <w:rsid w:val="005B58F0"/>
    <w:rsid w:val="005D70DB"/>
    <w:rsid w:val="005D7440"/>
    <w:rsid w:val="005E19C1"/>
    <w:rsid w:val="005E4D62"/>
    <w:rsid w:val="005E6AF9"/>
    <w:rsid w:val="005F0C87"/>
    <w:rsid w:val="005F2E84"/>
    <w:rsid w:val="005F30CF"/>
    <w:rsid w:val="00601877"/>
    <w:rsid w:val="00612238"/>
    <w:rsid w:val="006157C7"/>
    <w:rsid w:val="00644C01"/>
    <w:rsid w:val="00675FA8"/>
    <w:rsid w:val="006966CE"/>
    <w:rsid w:val="006B5A1A"/>
    <w:rsid w:val="006D40F4"/>
    <w:rsid w:val="006F7431"/>
    <w:rsid w:val="00716FD2"/>
    <w:rsid w:val="00733419"/>
    <w:rsid w:val="00743274"/>
    <w:rsid w:val="00753F97"/>
    <w:rsid w:val="0076110C"/>
    <w:rsid w:val="0076721E"/>
    <w:rsid w:val="00767681"/>
    <w:rsid w:val="00773804"/>
    <w:rsid w:val="00784528"/>
    <w:rsid w:val="0078666B"/>
    <w:rsid w:val="007A00D3"/>
    <w:rsid w:val="007A389B"/>
    <w:rsid w:val="007A7493"/>
    <w:rsid w:val="007B02F1"/>
    <w:rsid w:val="007B414B"/>
    <w:rsid w:val="007B7EF0"/>
    <w:rsid w:val="007C0E98"/>
    <w:rsid w:val="007C4856"/>
    <w:rsid w:val="007D710A"/>
    <w:rsid w:val="007E2822"/>
    <w:rsid w:val="008038CD"/>
    <w:rsid w:val="0080660B"/>
    <w:rsid w:val="0081107E"/>
    <w:rsid w:val="00812828"/>
    <w:rsid w:val="008218C3"/>
    <w:rsid w:val="00822709"/>
    <w:rsid w:val="0082768D"/>
    <w:rsid w:val="008562F9"/>
    <w:rsid w:val="00866DB2"/>
    <w:rsid w:val="00881C98"/>
    <w:rsid w:val="008A047B"/>
    <w:rsid w:val="008A75DF"/>
    <w:rsid w:val="008A7A25"/>
    <w:rsid w:val="008B5042"/>
    <w:rsid w:val="008C77B2"/>
    <w:rsid w:val="008F3F41"/>
    <w:rsid w:val="008F5B37"/>
    <w:rsid w:val="009071A3"/>
    <w:rsid w:val="009133D4"/>
    <w:rsid w:val="009257F2"/>
    <w:rsid w:val="009310F0"/>
    <w:rsid w:val="00931A19"/>
    <w:rsid w:val="009335A5"/>
    <w:rsid w:val="009356DB"/>
    <w:rsid w:val="009407D1"/>
    <w:rsid w:val="00942C8C"/>
    <w:rsid w:val="00965D2F"/>
    <w:rsid w:val="009826D6"/>
    <w:rsid w:val="00986A27"/>
    <w:rsid w:val="0099399B"/>
    <w:rsid w:val="009A1D82"/>
    <w:rsid w:val="009B4B09"/>
    <w:rsid w:val="009D4C51"/>
    <w:rsid w:val="009E3E0F"/>
    <w:rsid w:val="009F2D78"/>
    <w:rsid w:val="00A0125D"/>
    <w:rsid w:val="00A04855"/>
    <w:rsid w:val="00A04D82"/>
    <w:rsid w:val="00A07CD3"/>
    <w:rsid w:val="00A44627"/>
    <w:rsid w:val="00A7635F"/>
    <w:rsid w:val="00A96C28"/>
    <w:rsid w:val="00AA20A5"/>
    <w:rsid w:val="00AC7556"/>
    <w:rsid w:val="00AF7AE0"/>
    <w:rsid w:val="00B12EF7"/>
    <w:rsid w:val="00B44D8B"/>
    <w:rsid w:val="00B47AD5"/>
    <w:rsid w:val="00B67B32"/>
    <w:rsid w:val="00B74618"/>
    <w:rsid w:val="00B85754"/>
    <w:rsid w:val="00B9608C"/>
    <w:rsid w:val="00B9672D"/>
    <w:rsid w:val="00BB04C9"/>
    <w:rsid w:val="00BB2D97"/>
    <w:rsid w:val="00BB326F"/>
    <w:rsid w:val="00BB3A1C"/>
    <w:rsid w:val="00BC5D79"/>
    <w:rsid w:val="00BD5F4A"/>
    <w:rsid w:val="00BE44EB"/>
    <w:rsid w:val="00BF262F"/>
    <w:rsid w:val="00BF58E6"/>
    <w:rsid w:val="00C04289"/>
    <w:rsid w:val="00C0684B"/>
    <w:rsid w:val="00C06B75"/>
    <w:rsid w:val="00C1022C"/>
    <w:rsid w:val="00C14057"/>
    <w:rsid w:val="00C21F1C"/>
    <w:rsid w:val="00C25257"/>
    <w:rsid w:val="00C327EE"/>
    <w:rsid w:val="00C33B24"/>
    <w:rsid w:val="00C4067C"/>
    <w:rsid w:val="00C519FF"/>
    <w:rsid w:val="00C5708E"/>
    <w:rsid w:val="00C617AA"/>
    <w:rsid w:val="00C720C5"/>
    <w:rsid w:val="00C72AC4"/>
    <w:rsid w:val="00CA394D"/>
    <w:rsid w:val="00CB5C69"/>
    <w:rsid w:val="00CD2B35"/>
    <w:rsid w:val="00CD5A1C"/>
    <w:rsid w:val="00CF01D9"/>
    <w:rsid w:val="00CF4B62"/>
    <w:rsid w:val="00D023E5"/>
    <w:rsid w:val="00D135E7"/>
    <w:rsid w:val="00D154CB"/>
    <w:rsid w:val="00D26FA9"/>
    <w:rsid w:val="00D32683"/>
    <w:rsid w:val="00D368B9"/>
    <w:rsid w:val="00D41840"/>
    <w:rsid w:val="00D445CE"/>
    <w:rsid w:val="00D67CB4"/>
    <w:rsid w:val="00D709BD"/>
    <w:rsid w:val="00D709D7"/>
    <w:rsid w:val="00D85E97"/>
    <w:rsid w:val="00DA08B3"/>
    <w:rsid w:val="00DB1C77"/>
    <w:rsid w:val="00DB2ADA"/>
    <w:rsid w:val="00DC5648"/>
    <w:rsid w:val="00DE311C"/>
    <w:rsid w:val="00DE4340"/>
    <w:rsid w:val="00DE514F"/>
    <w:rsid w:val="00DF1F82"/>
    <w:rsid w:val="00E12928"/>
    <w:rsid w:val="00E15CAD"/>
    <w:rsid w:val="00E275AB"/>
    <w:rsid w:val="00E447E2"/>
    <w:rsid w:val="00E56114"/>
    <w:rsid w:val="00E715F5"/>
    <w:rsid w:val="00E728AB"/>
    <w:rsid w:val="00E909A2"/>
    <w:rsid w:val="00EA1778"/>
    <w:rsid w:val="00EA2BDB"/>
    <w:rsid w:val="00EB59F3"/>
    <w:rsid w:val="00EB5E96"/>
    <w:rsid w:val="00EC2C18"/>
    <w:rsid w:val="00EC7C3F"/>
    <w:rsid w:val="00ED0C78"/>
    <w:rsid w:val="00ED587D"/>
    <w:rsid w:val="00EE1AB7"/>
    <w:rsid w:val="00EE2783"/>
    <w:rsid w:val="00EE46A5"/>
    <w:rsid w:val="00EE49E2"/>
    <w:rsid w:val="00EF2D0E"/>
    <w:rsid w:val="00EF65E2"/>
    <w:rsid w:val="00F012DD"/>
    <w:rsid w:val="00F148B8"/>
    <w:rsid w:val="00F207A9"/>
    <w:rsid w:val="00F20895"/>
    <w:rsid w:val="00F26967"/>
    <w:rsid w:val="00F32066"/>
    <w:rsid w:val="00F4012B"/>
    <w:rsid w:val="00F53257"/>
    <w:rsid w:val="00F65746"/>
    <w:rsid w:val="00F70C12"/>
    <w:rsid w:val="00F875BD"/>
    <w:rsid w:val="00F96322"/>
    <w:rsid w:val="00FA5729"/>
    <w:rsid w:val="00FB1C27"/>
    <w:rsid w:val="00FB67A8"/>
    <w:rsid w:val="00FD2797"/>
    <w:rsid w:val="00FF53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618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2EF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27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2783"/>
    <w:rPr>
      <w:rFonts w:ascii="Lucida Grande" w:hAnsi="Lucida Grande" w:cs="Lucida Grande"/>
      <w:sz w:val="18"/>
      <w:szCs w:val="18"/>
    </w:rPr>
  </w:style>
  <w:style w:type="character" w:styleId="Strong">
    <w:name w:val="Strong"/>
    <w:basedOn w:val="DefaultParagraphFont"/>
    <w:uiPriority w:val="22"/>
    <w:qFormat/>
    <w:rsid w:val="00C72AC4"/>
    <w:rPr>
      <w:b/>
      <w:bCs/>
    </w:rPr>
  </w:style>
  <w:style w:type="paragraph" w:styleId="TOC1">
    <w:name w:val="toc 1"/>
    <w:basedOn w:val="Normal"/>
    <w:next w:val="Normal"/>
    <w:autoRedefine/>
    <w:uiPriority w:val="39"/>
    <w:unhideWhenUsed/>
    <w:rsid w:val="00A04855"/>
  </w:style>
  <w:style w:type="paragraph" w:styleId="TOC2">
    <w:name w:val="toc 2"/>
    <w:basedOn w:val="Normal"/>
    <w:next w:val="Normal"/>
    <w:autoRedefine/>
    <w:uiPriority w:val="39"/>
    <w:unhideWhenUsed/>
    <w:rsid w:val="00A04855"/>
    <w:pPr>
      <w:ind w:left="240"/>
    </w:pPr>
  </w:style>
  <w:style w:type="paragraph" w:styleId="TOC3">
    <w:name w:val="toc 3"/>
    <w:basedOn w:val="Normal"/>
    <w:next w:val="Normal"/>
    <w:autoRedefine/>
    <w:uiPriority w:val="39"/>
    <w:unhideWhenUsed/>
    <w:rsid w:val="00A04855"/>
    <w:pPr>
      <w:ind w:left="480"/>
    </w:pPr>
  </w:style>
  <w:style w:type="paragraph" w:styleId="TOC4">
    <w:name w:val="toc 4"/>
    <w:basedOn w:val="Normal"/>
    <w:next w:val="Normal"/>
    <w:autoRedefine/>
    <w:uiPriority w:val="39"/>
    <w:unhideWhenUsed/>
    <w:rsid w:val="00A04855"/>
    <w:pPr>
      <w:ind w:left="720"/>
    </w:pPr>
  </w:style>
  <w:style w:type="paragraph" w:styleId="TOC5">
    <w:name w:val="toc 5"/>
    <w:basedOn w:val="Normal"/>
    <w:next w:val="Normal"/>
    <w:autoRedefine/>
    <w:uiPriority w:val="39"/>
    <w:unhideWhenUsed/>
    <w:rsid w:val="00A04855"/>
    <w:pPr>
      <w:ind w:left="960"/>
    </w:pPr>
  </w:style>
  <w:style w:type="paragraph" w:styleId="TOC6">
    <w:name w:val="toc 6"/>
    <w:basedOn w:val="Normal"/>
    <w:next w:val="Normal"/>
    <w:autoRedefine/>
    <w:uiPriority w:val="39"/>
    <w:unhideWhenUsed/>
    <w:rsid w:val="00A04855"/>
    <w:pPr>
      <w:ind w:left="1200"/>
    </w:pPr>
  </w:style>
  <w:style w:type="paragraph" w:styleId="TOC7">
    <w:name w:val="toc 7"/>
    <w:basedOn w:val="Normal"/>
    <w:next w:val="Normal"/>
    <w:autoRedefine/>
    <w:uiPriority w:val="39"/>
    <w:unhideWhenUsed/>
    <w:rsid w:val="00A04855"/>
    <w:pPr>
      <w:ind w:left="1440"/>
    </w:pPr>
  </w:style>
  <w:style w:type="paragraph" w:styleId="TOC8">
    <w:name w:val="toc 8"/>
    <w:basedOn w:val="Normal"/>
    <w:next w:val="Normal"/>
    <w:autoRedefine/>
    <w:uiPriority w:val="39"/>
    <w:unhideWhenUsed/>
    <w:rsid w:val="00A04855"/>
    <w:pPr>
      <w:ind w:left="1680"/>
    </w:pPr>
  </w:style>
  <w:style w:type="paragraph" w:styleId="TOC9">
    <w:name w:val="toc 9"/>
    <w:basedOn w:val="Normal"/>
    <w:next w:val="Normal"/>
    <w:autoRedefine/>
    <w:uiPriority w:val="39"/>
    <w:unhideWhenUsed/>
    <w:rsid w:val="00A04855"/>
    <w:pPr>
      <w:ind w:left="1920"/>
    </w:pPr>
  </w:style>
  <w:style w:type="paragraph" w:styleId="Header">
    <w:name w:val="header"/>
    <w:basedOn w:val="Normal"/>
    <w:link w:val="HeaderChar"/>
    <w:uiPriority w:val="99"/>
    <w:unhideWhenUsed/>
    <w:rsid w:val="00A04855"/>
    <w:pPr>
      <w:tabs>
        <w:tab w:val="center" w:pos="4320"/>
        <w:tab w:val="right" w:pos="8640"/>
      </w:tabs>
    </w:pPr>
  </w:style>
  <w:style w:type="character" w:customStyle="1" w:styleId="HeaderChar">
    <w:name w:val="Header Char"/>
    <w:basedOn w:val="DefaultParagraphFont"/>
    <w:link w:val="Header"/>
    <w:uiPriority w:val="99"/>
    <w:rsid w:val="00A04855"/>
  </w:style>
  <w:style w:type="paragraph" w:styleId="Footer">
    <w:name w:val="footer"/>
    <w:basedOn w:val="Normal"/>
    <w:link w:val="FooterChar"/>
    <w:uiPriority w:val="99"/>
    <w:unhideWhenUsed/>
    <w:rsid w:val="00A04855"/>
    <w:pPr>
      <w:tabs>
        <w:tab w:val="center" w:pos="4320"/>
        <w:tab w:val="right" w:pos="8640"/>
      </w:tabs>
    </w:pPr>
  </w:style>
  <w:style w:type="character" w:customStyle="1" w:styleId="FooterChar">
    <w:name w:val="Footer Char"/>
    <w:basedOn w:val="DefaultParagraphFont"/>
    <w:link w:val="Footer"/>
    <w:uiPriority w:val="99"/>
    <w:rsid w:val="00A04855"/>
  </w:style>
  <w:style w:type="character" w:styleId="PageNumber">
    <w:name w:val="page number"/>
    <w:basedOn w:val="DefaultParagraphFont"/>
    <w:uiPriority w:val="99"/>
    <w:semiHidden/>
    <w:unhideWhenUsed/>
    <w:rsid w:val="00A04855"/>
  </w:style>
  <w:style w:type="character" w:styleId="LineNumber">
    <w:name w:val="line number"/>
    <w:basedOn w:val="DefaultParagraphFont"/>
    <w:uiPriority w:val="99"/>
    <w:semiHidden/>
    <w:unhideWhenUsed/>
    <w:rsid w:val="009E3E0F"/>
  </w:style>
  <w:style w:type="paragraph" w:styleId="ListParagraph">
    <w:name w:val="List Paragraph"/>
    <w:basedOn w:val="Normal"/>
    <w:uiPriority w:val="34"/>
    <w:qFormat/>
    <w:rsid w:val="003A3FA7"/>
    <w:pPr>
      <w:ind w:left="720"/>
      <w:contextualSpacing/>
    </w:pPr>
  </w:style>
  <w:style w:type="character" w:customStyle="1" w:styleId="pubyear">
    <w:name w:val="pubyear"/>
    <w:basedOn w:val="DefaultParagraphFont"/>
    <w:rsid w:val="00494329"/>
  </w:style>
  <w:style w:type="character" w:customStyle="1" w:styleId="chaptertitle">
    <w:name w:val="chaptertitle"/>
    <w:basedOn w:val="DefaultParagraphFont"/>
    <w:rsid w:val="00494329"/>
  </w:style>
  <w:style w:type="character" w:customStyle="1" w:styleId="booktitle">
    <w:name w:val="booktitle"/>
    <w:basedOn w:val="DefaultParagraphFont"/>
    <w:rsid w:val="00494329"/>
  </w:style>
  <w:style w:type="table" w:styleId="TableGrid">
    <w:name w:val="Table Grid"/>
    <w:basedOn w:val="TableNormal"/>
    <w:uiPriority w:val="59"/>
    <w:rsid w:val="00155E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16FD2"/>
    <w:pPr>
      <w:spacing w:before="100" w:beforeAutospacing="1" w:after="100" w:afterAutospacing="1"/>
    </w:pPr>
    <w:rPr>
      <w:rFonts w:ascii="Times New Roman" w:hAnsi="Times New Roman" w:cs="Times New Roman"/>
      <w:sz w:val="20"/>
      <w:szCs w:val="20"/>
    </w:rPr>
  </w:style>
  <w:style w:type="character" w:customStyle="1" w:styleId="Heading1Char">
    <w:name w:val="Heading 1 Char"/>
    <w:basedOn w:val="DefaultParagraphFont"/>
    <w:link w:val="Heading1"/>
    <w:uiPriority w:val="9"/>
    <w:rsid w:val="00B12EF7"/>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2EF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27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2783"/>
    <w:rPr>
      <w:rFonts w:ascii="Lucida Grande" w:hAnsi="Lucida Grande" w:cs="Lucida Grande"/>
      <w:sz w:val="18"/>
      <w:szCs w:val="18"/>
    </w:rPr>
  </w:style>
  <w:style w:type="character" w:styleId="Strong">
    <w:name w:val="Strong"/>
    <w:basedOn w:val="DefaultParagraphFont"/>
    <w:uiPriority w:val="22"/>
    <w:qFormat/>
    <w:rsid w:val="00C72AC4"/>
    <w:rPr>
      <w:b/>
      <w:bCs/>
    </w:rPr>
  </w:style>
  <w:style w:type="paragraph" w:styleId="TOC1">
    <w:name w:val="toc 1"/>
    <w:basedOn w:val="Normal"/>
    <w:next w:val="Normal"/>
    <w:autoRedefine/>
    <w:uiPriority w:val="39"/>
    <w:unhideWhenUsed/>
    <w:rsid w:val="00A04855"/>
  </w:style>
  <w:style w:type="paragraph" w:styleId="TOC2">
    <w:name w:val="toc 2"/>
    <w:basedOn w:val="Normal"/>
    <w:next w:val="Normal"/>
    <w:autoRedefine/>
    <w:uiPriority w:val="39"/>
    <w:unhideWhenUsed/>
    <w:rsid w:val="00A04855"/>
    <w:pPr>
      <w:ind w:left="240"/>
    </w:pPr>
  </w:style>
  <w:style w:type="paragraph" w:styleId="TOC3">
    <w:name w:val="toc 3"/>
    <w:basedOn w:val="Normal"/>
    <w:next w:val="Normal"/>
    <w:autoRedefine/>
    <w:uiPriority w:val="39"/>
    <w:unhideWhenUsed/>
    <w:rsid w:val="00A04855"/>
    <w:pPr>
      <w:ind w:left="480"/>
    </w:pPr>
  </w:style>
  <w:style w:type="paragraph" w:styleId="TOC4">
    <w:name w:val="toc 4"/>
    <w:basedOn w:val="Normal"/>
    <w:next w:val="Normal"/>
    <w:autoRedefine/>
    <w:uiPriority w:val="39"/>
    <w:unhideWhenUsed/>
    <w:rsid w:val="00A04855"/>
    <w:pPr>
      <w:ind w:left="720"/>
    </w:pPr>
  </w:style>
  <w:style w:type="paragraph" w:styleId="TOC5">
    <w:name w:val="toc 5"/>
    <w:basedOn w:val="Normal"/>
    <w:next w:val="Normal"/>
    <w:autoRedefine/>
    <w:uiPriority w:val="39"/>
    <w:unhideWhenUsed/>
    <w:rsid w:val="00A04855"/>
    <w:pPr>
      <w:ind w:left="960"/>
    </w:pPr>
  </w:style>
  <w:style w:type="paragraph" w:styleId="TOC6">
    <w:name w:val="toc 6"/>
    <w:basedOn w:val="Normal"/>
    <w:next w:val="Normal"/>
    <w:autoRedefine/>
    <w:uiPriority w:val="39"/>
    <w:unhideWhenUsed/>
    <w:rsid w:val="00A04855"/>
    <w:pPr>
      <w:ind w:left="1200"/>
    </w:pPr>
  </w:style>
  <w:style w:type="paragraph" w:styleId="TOC7">
    <w:name w:val="toc 7"/>
    <w:basedOn w:val="Normal"/>
    <w:next w:val="Normal"/>
    <w:autoRedefine/>
    <w:uiPriority w:val="39"/>
    <w:unhideWhenUsed/>
    <w:rsid w:val="00A04855"/>
    <w:pPr>
      <w:ind w:left="1440"/>
    </w:pPr>
  </w:style>
  <w:style w:type="paragraph" w:styleId="TOC8">
    <w:name w:val="toc 8"/>
    <w:basedOn w:val="Normal"/>
    <w:next w:val="Normal"/>
    <w:autoRedefine/>
    <w:uiPriority w:val="39"/>
    <w:unhideWhenUsed/>
    <w:rsid w:val="00A04855"/>
    <w:pPr>
      <w:ind w:left="1680"/>
    </w:pPr>
  </w:style>
  <w:style w:type="paragraph" w:styleId="TOC9">
    <w:name w:val="toc 9"/>
    <w:basedOn w:val="Normal"/>
    <w:next w:val="Normal"/>
    <w:autoRedefine/>
    <w:uiPriority w:val="39"/>
    <w:unhideWhenUsed/>
    <w:rsid w:val="00A04855"/>
    <w:pPr>
      <w:ind w:left="1920"/>
    </w:pPr>
  </w:style>
  <w:style w:type="paragraph" w:styleId="Header">
    <w:name w:val="header"/>
    <w:basedOn w:val="Normal"/>
    <w:link w:val="HeaderChar"/>
    <w:uiPriority w:val="99"/>
    <w:unhideWhenUsed/>
    <w:rsid w:val="00A04855"/>
    <w:pPr>
      <w:tabs>
        <w:tab w:val="center" w:pos="4320"/>
        <w:tab w:val="right" w:pos="8640"/>
      </w:tabs>
    </w:pPr>
  </w:style>
  <w:style w:type="character" w:customStyle="1" w:styleId="HeaderChar">
    <w:name w:val="Header Char"/>
    <w:basedOn w:val="DefaultParagraphFont"/>
    <w:link w:val="Header"/>
    <w:uiPriority w:val="99"/>
    <w:rsid w:val="00A04855"/>
  </w:style>
  <w:style w:type="paragraph" w:styleId="Footer">
    <w:name w:val="footer"/>
    <w:basedOn w:val="Normal"/>
    <w:link w:val="FooterChar"/>
    <w:uiPriority w:val="99"/>
    <w:unhideWhenUsed/>
    <w:rsid w:val="00A04855"/>
    <w:pPr>
      <w:tabs>
        <w:tab w:val="center" w:pos="4320"/>
        <w:tab w:val="right" w:pos="8640"/>
      </w:tabs>
    </w:pPr>
  </w:style>
  <w:style w:type="character" w:customStyle="1" w:styleId="FooterChar">
    <w:name w:val="Footer Char"/>
    <w:basedOn w:val="DefaultParagraphFont"/>
    <w:link w:val="Footer"/>
    <w:uiPriority w:val="99"/>
    <w:rsid w:val="00A04855"/>
  </w:style>
  <w:style w:type="character" w:styleId="PageNumber">
    <w:name w:val="page number"/>
    <w:basedOn w:val="DefaultParagraphFont"/>
    <w:uiPriority w:val="99"/>
    <w:semiHidden/>
    <w:unhideWhenUsed/>
    <w:rsid w:val="00A04855"/>
  </w:style>
  <w:style w:type="character" w:styleId="LineNumber">
    <w:name w:val="line number"/>
    <w:basedOn w:val="DefaultParagraphFont"/>
    <w:uiPriority w:val="99"/>
    <w:semiHidden/>
    <w:unhideWhenUsed/>
    <w:rsid w:val="009E3E0F"/>
  </w:style>
  <w:style w:type="paragraph" w:styleId="ListParagraph">
    <w:name w:val="List Paragraph"/>
    <w:basedOn w:val="Normal"/>
    <w:uiPriority w:val="34"/>
    <w:qFormat/>
    <w:rsid w:val="003A3FA7"/>
    <w:pPr>
      <w:ind w:left="720"/>
      <w:contextualSpacing/>
    </w:pPr>
  </w:style>
  <w:style w:type="character" w:customStyle="1" w:styleId="pubyear">
    <w:name w:val="pubyear"/>
    <w:basedOn w:val="DefaultParagraphFont"/>
    <w:rsid w:val="00494329"/>
  </w:style>
  <w:style w:type="character" w:customStyle="1" w:styleId="chaptertitle">
    <w:name w:val="chaptertitle"/>
    <w:basedOn w:val="DefaultParagraphFont"/>
    <w:rsid w:val="00494329"/>
  </w:style>
  <w:style w:type="character" w:customStyle="1" w:styleId="booktitle">
    <w:name w:val="booktitle"/>
    <w:basedOn w:val="DefaultParagraphFont"/>
    <w:rsid w:val="00494329"/>
  </w:style>
  <w:style w:type="table" w:styleId="TableGrid">
    <w:name w:val="Table Grid"/>
    <w:basedOn w:val="TableNormal"/>
    <w:uiPriority w:val="59"/>
    <w:rsid w:val="00155E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16FD2"/>
    <w:pPr>
      <w:spacing w:before="100" w:beforeAutospacing="1" w:after="100" w:afterAutospacing="1"/>
    </w:pPr>
    <w:rPr>
      <w:rFonts w:ascii="Times New Roman" w:hAnsi="Times New Roman" w:cs="Times New Roman"/>
      <w:sz w:val="20"/>
      <w:szCs w:val="20"/>
    </w:rPr>
  </w:style>
  <w:style w:type="character" w:customStyle="1" w:styleId="Heading1Char">
    <w:name w:val="Heading 1 Char"/>
    <w:basedOn w:val="DefaultParagraphFont"/>
    <w:link w:val="Heading1"/>
    <w:uiPriority w:val="9"/>
    <w:rsid w:val="00B12EF7"/>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6794">
      <w:bodyDiv w:val="1"/>
      <w:marLeft w:val="0"/>
      <w:marRight w:val="0"/>
      <w:marTop w:val="0"/>
      <w:marBottom w:val="0"/>
      <w:divBdr>
        <w:top w:val="none" w:sz="0" w:space="0" w:color="auto"/>
        <w:left w:val="none" w:sz="0" w:space="0" w:color="auto"/>
        <w:bottom w:val="none" w:sz="0" w:space="0" w:color="auto"/>
        <w:right w:val="none" w:sz="0" w:space="0" w:color="auto"/>
      </w:divBdr>
    </w:div>
    <w:div w:id="88739961">
      <w:bodyDiv w:val="1"/>
      <w:marLeft w:val="0"/>
      <w:marRight w:val="0"/>
      <w:marTop w:val="0"/>
      <w:marBottom w:val="0"/>
      <w:divBdr>
        <w:top w:val="none" w:sz="0" w:space="0" w:color="auto"/>
        <w:left w:val="none" w:sz="0" w:space="0" w:color="auto"/>
        <w:bottom w:val="none" w:sz="0" w:space="0" w:color="auto"/>
        <w:right w:val="none" w:sz="0" w:space="0" w:color="auto"/>
      </w:divBdr>
    </w:div>
    <w:div w:id="180514257">
      <w:bodyDiv w:val="1"/>
      <w:marLeft w:val="0"/>
      <w:marRight w:val="0"/>
      <w:marTop w:val="0"/>
      <w:marBottom w:val="0"/>
      <w:divBdr>
        <w:top w:val="none" w:sz="0" w:space="0" w:color="auto"/>
        <w:left w:val="none" w:sz="0" w:space="0" w:color="auto"/>
        <w:bottom w:val="none" w:sz="0" w:space="0" w:color="auto"/>
        <w:right w:val="none" w:sz="0" w:space="0" w:color="auto"/>
      </w:divBdr>
    </w:div>
    <w:div w:id="222377056">
      <w:bodyDiv w:val="1"/>
      <w:marLeft w:val="0"/>
      <w:marRight w:val="0"/>
      <w:marTop w:val="0"/>
      <w:marBottom w:val="0"/>
      <w:divBdr>
        <w:top w:val="none" w:sz="0" w:space="0" w:color="auto"/>
        <w:left w:val="none" w:sz="0" w:space="0" w:color="auto"/>
        <w:bottom w:val="none" w:sz="0" w:space="0" w:color="auto"/>
        <w:right w:val="none" w:sz="0" w:space="0" w:color="auto"/>
      </w:divBdr>
      <w:divsChild>
        <w:div w:id="1356541681">
          <w:marLeft w:val="0"/>
          <w:marRight w:val="0"/>
          <w:marTop w:val="0"/>
          <w:marBottom w:val="0"/>
          <w:divBdr>
            <w:top w:val="none" w:sz="0" w:space="0" w:color="auto"/>
            <w:left w:val="none" w:sz="0" w:space="0" w:color="auto"/>
            <w:bottom w:val="none" w:sz="0" w:space="0" w:color="auto"/>
            <w:right w:val="none" w:sz="0" w:space="0" w:color="auto"/>
          </w:divBdr>
          <w:divsChild>
            <w:div w:id="1202590673">
              <w:marLeft w:val="0"/>
              <w:marRight w:val="0"/>
              <w:marTop w:val="0"/>
              <w:marBottom w:val="0"/>
              <w:divBdr>
                <w:top w:val="none" w:sz="0" w:space="0" w:color="auto"/>
                <w:left w:val="none" w:sz="0" w:space="0" w:color="auto"/>
                <w:bottom w:val="none" w:sz="0" w:space="0" w:color="auto"/>
                <w:right w:val="none" w:sz="0" w:space="0" w:color="auto"/>
              </w:divBdr>
              <w:divsChild>
                <w:div w:id="16201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8138">
          <w:marLeft w:val="0"/>
          <w:marRight w:val="0"/>
          <w:marTop w:val="45"/>
          <w:marBottom w:val="0"/>
          <w:divBdr>
            <w:top w:val="none" w:sz="0" w:space="0" w:color="auto"/>
            <w:left w:val="none" w:sz="0" w:space="0" w:color="auto"/>
            <w:bottom w:val="none" w:sz="0" w:space="0" w:color="auto"/>
            <w:right w:val="none" w:sz="0" w:space="0" w:color="auto"/>
          </w:divBdr>
          <w:divsChild>
            <w:div w:id="1420371388">
              <w:marLeft w:val="0"/>
              <w:marRight w:val="0"/>
              <w:marTop w:val="0"/>
              <w:marBottom w:val="0"/>
              <w:divBdr>
                <w:top w:val="none" w:sz="0" w:space="0" w:color="auto"/>
                <w:left w:val="none" w:sz="0" w:space="0" w:color="auto"/>
                <w:bottom w:val="none" w:sz="0" w:space="0" w:color="auto"/>
                <w:right w:val="none" w:sz="0" w:space="0" w:color="auto"/>
              </w:divBdr>
              <w:divsChild>
                <w:div w:id="14814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92684">
      <w:bodyDiv w:val="1"/>
      <w:marLeft w:val="0"/>
      <w:marRight w:val="0"/>
      <w:marTop w:val="0"/>
      <w:marBottom w:val="0"/>
      <w:divBdr>
        <w:top w:val="none" w:sz="0" w:space="0" w:color="auto"/>
        <w:left w:val="none" w:sz="0" w:space="0" w:color="auto"/>
        <w:bottom w:val="none" w:sz="0" w:space="0" w:color="auto"/>
        <w:right w:val="none" w:sz="0" w:space="0" w:color="auto"/>
      </w:divBdr>
    </w:div>
    <w:div w:id="259484904">
      <w:bodyDiv w:val="1"/>
      <w:marLeft w:val="0"/>
      <w:marRight w:val="0"/>
      <w:marTop w:val="0"/>
      <w:marBottom w:val="0"/>
      <w:divBdr>
        <w:top w:val="none" w:sz="0" w:space="0" w:color="auto"/>
        <w:left w:val="none" w:sz="0" w:space="0" w:color="auto"/>
        <w:bottom w:val="none" w:sz="0" w:space="0" w:color="auto"/>
        <w:right w:val="none" w:sz="0" w:space="0" w:color="auto"/>
      </w:divBdr>
    </w:div>
    <w:div w:id="371462852">
      <w:bodyDiv w:val="1"/>
      <w:marLeft w:val="0"/>
      <w:marRight w:val="0"/>
      <w:marTop w:val="0"/>
      <w:marBottom w:val="0"/>
      <w:divBdr>
        <w:top w:val="none" w:sz="0" w:space="0" w:color="auto"/>
        <w:left w:val="none" w:sz="0" w:space="0" w:color="auto"/>
        <w:bottom w:val="none" w:sz="0" w:space="0" w:color="auto"/>
        <w:right w:val="none" w:sz="0" w:space="0" w:color="auto"/>
      </w:divBdr>
    </w:div>
    <w:div w:id="416631832">
      <w:bodyDiv w:val="1"/>
      <w:marLeft w:val="0"/>
      <w:marRight w:val="0"/>
      <w:marTop w:val="0"/>
      <w:marBottom w:val="0"/>
      <w:divBdr>
        <w:top w:val="none" w:sz="0" w:space="0" w:color="auto"/>
        <w:left w:val="none" w:sz="0" w:space="0" w:color="auto"/>
        <w:bottom w:val="none" w:sz="0" w:space="0" w:color="auto"/>
        <w:right w:val="none" w:sz="0" w:space="0" w:color="auto"/>
      </w:divBdr>
    </w:div>
    <w:div w:id="424231988">
      <w:bodyDiv w:val="1"/>
      <w:marLeft w:val="0"/>
      <w:marRight w:val="0"/>
      <w:marTop w:val="0"/>
      <w:marBottom w:val="0"/>
      <w:divBdr>
        <w:top w:val="none" w:sz="0" w:space="0" w:color="auto"/>
        <w:left w:val="none" w:sz="0" w:space="0" w:color="auto"/>
        <w:bottom w:val="none" w:sz="0" w:space="0" w:color="auto"/>
        <w:right w:val="none" w:sz="0" w:space="0" w:color="auto"/>
      </w:divBdr>
    </w:div>
    <w:div w:id="456876247">
      <w:bodyDiv w:val="1"/>
      <w:marLeft w:val="0"/>
      <w:marRight w:val="0"/>
      <w:marTop w:val="0"/>
      <w:marBottom w:val="0"/>
      <w:divBdr>
        <w:top w:val="none" w:sz="0" w:space="0" w:color="auto"/>
        <w:left w:val="none" w:sz="0" w:space="0" w:color="auto"/>
        <w:bottom w:val="none" w:sz="0" w:space="0" w:color="auto"/>
        <w:right w:val="none" w:sz="0" w:space="0" w:color="auto"/>
      </w:divBdr>
    </w:div>
    <w:div w:id="458454117">
      <w:bodyDiv w:val="1"/>
      <w:marLeft w:val="0"/>
      <w:marRight w:val="0"/>
      <w:marTop w:val="0"/>
      <w:marBottom w:val="0"/>
      <w:divBdr>
        <w:top w:val="none" w:sz="0" w:space="0" w:color="auto"/>
        <w:left w:val="none" w:sz="0" w:space="0" w:color="auto"/>
        <w:bottom w:val="none" w:sz="0" w:space="0" w:color="auto"/>
        <w:right w:val="none" w:sz="0" w:space="0" w:color="auto"/>
      </w:divBdr>
    </w:div>
    <w:div w:id="493299138">
      <w:bodyDiv w:val="1"/>
      <w:marLeft w:val="0"/>
      <w:marRight w:val="0"/>
      <w:marTop w:val="0"/>
      <w:marBottom w:val="0"/>
      <w:divBdr>
        <w:top w:val="none" w:sz="0" w:space="0" w:color="auto"/>
        <w:left w:val="none" w:sz="0" w:space="0" w:color="auto"/>
        <w:bottom w:val="none" w:sz="0" w:space="0" w:color="auto"/>
        <w:right w:val="none" w:sz="0" w:space="0" w:color="auto"/>
      </w:divBdr>
      <w:divsChild>
        <w:div w:id="1524903751">
          <w:marLeft w:val="0"/>
          <w:marRight w:val="0"/>
          <w:marTop w:val="0"/>
          <w:marBottom w:val="0"/>
          <w:divBdr>
            <w:top w:val="none" w:sz="0" w:space="0" w:color="auto"/>
            <w:left w:val="none" w:sz="0" w:space="0" w:color="auto"/>
            <w:bottom w:val="none" w:sz="0" w:space="0" w:color="auto"/>
            <w:right w:val="none" w:sz="0" w:space="0" w:color="auto"/>
          </w:divBdr>
          <w:divsChild>
            <w:div w:id="1138688473">
              <w:marLeft w:val="0"/>
              <w:marRight w:val="0"/>
              <w:marTop w:val="0"/>
              <w:marBottom w:val="0"/>
              <w:divBdr>
                <w:top w:val="none" w:sz="0" w:space="0" w:color="auto"/>
                <w:left w:val="none" w:sz="0" w:space="0" w:color="auto"/>
                <w:bottom w:val="none" w:sz="0" w:space="0" w:color="auto"/>
                <w:right w:val="none" w:sz="0" w:space="0" w:color="auto"/>
              </w:divBdr>
              <w:divsChild>
                <w:div w:id="1315142675">
                  <w:marLeft w:val="0"/>
                  <w:marRight w:val="0"/>
                  <w:marTop w:val="0"/>
                  <w:marBottom w:val="0"/>
                  <w:divBdr>
                    <w:top w:val="none" w:sz="0" w:space="0" w:color="auto"/>
                    <w:left w:val="none" w:sz="0" w:space="0" w:color="auto"/>
                    <w:bottom w:val="none" w:sz="0" w:space="0" w:color="auto"/>
                    <w:right w:val="none" w:sz="0" w:space="0" w:color="auto"/>
                  </w:divBdr>
                </w:div>
                <w:div w:id="3057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37909">
          <w:marLeft w:val="0"/>
          <w:marRight w:val="0"/>
          <w:marTop w:val="0"/>
          <w:marBottom w:val="0"/>
          <w:divBdr>
            <w:top w:val="none" w:sz="0" w:space="0" w:color="auto"/>
            <w:left w:val="none" w:sz="0" w:space="0" w:color="auto"/>
            <w:bottom w:val="none" w:sz="0" w:space="0" w:color="auto"/>
            <w:right w:val="none" w:sz="0" w:space="0" w:color="auto"/>
          </w:divBdr>
        </w:div>
        <w:div w:id="1644189706">
          <w:marLeft w:val="0"/>
          <w:marRight w:val="0"/>
          <w:marTop w:val="0"/>
          <w:marBottom w:val="0"/>
          <w:divBdr>
            <w:top w:val="none" w:sz="0" w:space="0" w:color="auto"/>
            <w:left w:val="none" w:sz="0" w:space="0" w:color="auto"/>
            <w:bottom w:val="none" w:sz="0" w:space="0" w:color="auto"/>
            <w:right w:val="none" w:sz="0" w:space="0" w:color="auto"/>
          </w:divBdr>
        </w:div>
        <w:div w:id="216669062">
          <w:marLeft w:val="0"/>
          <w:marRight w:val="0"/>
          <w:marTop w:val="0"/>
          <w:marBottom w:val="0"/>
          <w:divBdr>
            <w:top w:val="none" w:sz="0" w:space="0" w:color="auto"/>
            <w:left w:val="none" w:sz="0" w:space="0" w:color="auto"/>
            <w:bottom w:val="none" w:sz="0" w:space="0" w:color="auto"/>
            <w:right w:val="none" w:sz="0" w:space="0" w:color="auto"/>
          </w:divBdr>
        </w:div>
        <w:div w:id="1825118464">
          <w:marLeft w:val="0"/>
          <w:marRight w:val="0"/>
          <w:marTop w:val="0"/>
          <w:marBottom w:val="0"/>
          <w:divBdr>
            <w:top w:val="none" w:sz="0" w:space="0" w:color="auto"/>
            <w:left w:val="none" w:sz="0" w:space="0" w:color="auto"/>
            <w:bottom w:val="none" w:sz="0" w:space="0" w:color="auto"/>
            <w:right w:val="none" w:sz="0" w:space="0" w:color="auto"/>
          </w:divBdr>
        </w:div>
      </w:divsChild>
    </w:div>
    <w:div w:id="539240920">
      <w:bodyDiv w:val="1"/>
      <w:marLeft w:val="0"/>
      <w:marRight w:val="0"/>
      <w:marTop w:val="0"/>
      <w:marBottom w:val="0"/>
      <w:divBdr>
        <w:top w:val="none" w:sz="0" w:space="0" w:color="auto"/>
        <w:left w:val="none" w:sz="0" w:space="0" w:color="auto"/>
        <w:bottom w:val="none" w:sz="0" w:space="0" w:color="auto"/>
        <w:right w:val="none" w:sz="0" w:space="0" w:color="auto"/>
      </w:divBdr>
    </w:div>
    <w:div w:id="560869622">
      <w:bodyDiv w:val="1"/>
      <w:marLeft w:val="0"/>
      <w:marRight w:val="0"/>
      <w:marTop w:val="0"/>
      <w:marBottom w:val="0"/>
      <w:divBdr>
        <w:top w:val="none" w:sz="0" w:space="0" w:color="auto"/>
        <w:left w:val="none" w:sz="0" w:space="0" w:color="auto"/>
        <w:bottom w:val="none" w:sz="0" w:space="0" w:color="auto"/>
        <w:right w:val="none" w:sz="0" w:space="0" w:color="auto"/>
      </w:divBdr>
    </w:div>
    <w:div w:id="654648944">
      <w:bodyDiv w:val="1"/>
      <w:marLeft w:val="0"/>
      <w:marRight w:val="0"/>
      <w:marTop w:val="0"/>
      <w:marBottom w:val="0"/>
      <w:divBdr>
        <w:top w:val="none" w:sz="0" w:space="0" w:color="auto"/>
        <w:left w:val="none" w:sz="0" w:space="0" w:color="auto"/>
        <w:bottom w:val="none" w:sz="0" w:space="0" w:color="auto"/>
        <w:right w:val="none" w:sz="0" w:space="0" w:color="auto"/>
      </w:divBdr>
    </w:div>
    <w:div w:id="794445667">
      <w:bodyDiv w:val="1"/>
      <w:marLeft w:val="0"/>
      <w:marRight w:val="0"/>
      <w:marTop w:val="0"/>
      <w:marBottom w:val="0"/>
      <w:divBdr>
        <w:top w:val="none" w:sz="0" w:space="0" w:color="auto"/>
        <w:left w:val="none" w:sz="0" w:space="0" w:color="auto"/>
        <w:bottom w:val="none" w:sz="0" w:space="0" w:color="auto"/>
        <w:right w:val="none" w:sz="0" w:space="0" w:color="auto"/>
      </w:divBdr>
    </w:div>
    <w:div w:id="896084357">
      <w:bodyDiv w:val="1"/>
      <w:marLeft w:val="0"/>
      <w:marRight w:val="0"/>
      <w:marTop w:val="0"/>
      <w:marBottom w:val="0"/>
      <w:divBdr>
        <w:top w:val="none" w:sz="0" w:space="0" w:color="auto"/>
        <w:left w:val="none" w:sz="0" w:space="0" w:color="auto"/>
        <w:bottom w:val="none" w:sz="0" w:space="0" w:color="auto"/>
        <w:right w:val="none" w:sz="0" w:space="0" w:color="auto"/>
      </w:divBdr>
    </w:div>
    <w:div w:id="913929768">
      <w:bodyDiv w:val="1"/>
      <w:marLeft w:val="0"/>
      <w:marRight w:val="0"/>
      <w:marTop w:val="0"/>
      <w:marBottom w:val="0"/>
      <w:divBdr>
        <w:top w:val="none" w:sz="0" w:space="0" w:color="auto"/>
        <w:left w:val="none" w:sz="0" w:space="0" w:color="auto"/>
        <w:bottom w:val="none" w:sz="0" w:space="0" w:color="auto"/>
        <w:right w:val="none" w:sz="0" w:space="0" w:color="auto"/>
      </w:divBdr>
    </w:div>
    <w:div w:id="940531934">
      <w:bodyDiv w:val="1"/>
      <w:marLeft w:val="0"/>
      <w:marRight w:val="0"/>
      <w:marTop w:val="0"/>
      <w:marBottom w:val="0"/>
      <w:divBdr>
        <w:top w:val="none" w:sz="0" w:space="0" w:color="auto"/>
        <w:left w:val="none" w:sz="0" w:space="0" w:color="auto"/>
        <w:bottom w:val="none" w:sz="0" w:space="0" w:color="auto"/>
        <w:right w:val="none" w:sz="0" w:space="0" w:color="auto"/>
      </w:divBdr>
    </w:div>
    <w:div w:id="1111315056">
      <w:bodyDiv w:val="1"/>
      <w:marLeft w:val="0"/>
      <w:marRight w:val="0"/>
      <w:marTop w:val="0"/>
      <w:marBottom w:val="0"/>
      <w:divBdr>
        <w:top w:val="none" w:sz="0" w:space="0" w:color="auto"/>
        <w:left w:val="none" w:sz="0" w:space="0" w:color="auto"/>
        <w:bottom w:val="none" w:sz="0" w:space="0" w:color="auto"/>
        <w:right w:val="none" w:sz="0" w:space="0" w:color="auto"/>
      </w:divBdr>
    </w:div>
    <w:div w:id="1172989614">
      <w:bodyDiv w:val="1"/>
      <w:marLeft w:val="0"/>
      <w:marRight w:val="0"/>
      <w:marTop w:val="0"/>
      <w:marBottom w:val="0"/>
      <w:divBdr>
        <w:top w:val="none" w:sz="0" w:space="0" w:color="auto"/>
        <w:left w:val="none" w:sz="0" w:space="0" w:color="auto"/>
        <w:bottom w:val="none" w:sz="0" w:space="0" w:color="auto"/>
        <w:right w:val="none" w:sz="0" w:space="0" w:color="auto"/>
      </w:divBdr>
    </w:div>
    <w:div w:id="1197695290">
      <w:bodyDiv w:val="1"/>
      <w:marLeft w:val="0"/>
      <w:marRight w:val="0"/>
      <w:marTop w:val="0"/>
      <w:marBottom w:val="0"/>
      <w:divBdr>
        <w:top w:val="none" w:sz="0" w:space="0" w:color="auto"/>
        <w:left w:val="none" w:sz="0" w:space="0" w:color="auto"/>
        <w:bottom w:val="none" w:sz="0" w:space="0" w:color="auto"/>
        <w:right w:val="none" w:sz="0" w:space="0" w:color="auto"/>
      </w:divBdr>
    </w:div>
    <w:div w:id="1209342000">
      <w:bodyDiv w:val="1"/>
      <w:marLeft w:val="0"/>
      <w:marRight w:val="0"/>
      <w:marTop w:val="0"/>
      <w:marBottom w:val="0"/>
      <w:divBdr>
        <w:top w:val="none" w:sz="0" w:space="0" w:color="auto"/>
        <w:left w:val="none" w:sz="0" w:space="0" w:color="auto"/>
        <w:bottom w:val="none" w:sz="0" w:space="0" w:color="auto"/>
        <w:right w:val="none" w:sz="0" w:space="0" w:color="auto"/>
      </w:divBdr>
      <w:divsChild>
        <w:div w:id="842087186">
          <w:marLeft w:val="0"/>
          <w:marRight w:val="0"/>
          <w:marTop w:val="0"/>
          <w:marBottom w:val="0"/>
          <w:divBdr>
            <w:top w:val="none" w:sz="0" w:space="0" w:color="auto"/>
            <w:left w:val="none" w:sz="0" w:space="0" w:color="auto"/>
            <w:bottom w:val="none" w:sz="0" w:space="0" w:color="auto"/>
            <w:right w:val="none" w:sz="0" w:space="0" w:color="auto"/>
          </w:divBdr>
          <w:divsChild>
            <w:div w:id="1571230209">
              <w:marLeft w:val="0"/>
              <w:marRight w:val="0"/>
              <w:marTop w:val="0"/>
              <w:marBottom w:val="0"/>
              <w:divBdr>
                <w:top w:val="none" w:sz="0" w:space="0" w:color="auto"/>
                <w:left w:val="none" w:sz="0" w:space="0" w:color="auto"/>
                <w:bottom w:val="none" w:sz="0" w:space="0" w:color="auto"/>
                <w:right w:val="none" w:sz="0" w:space="0" w:color="auto"/>
              </w:divBdr>
              <w:divsChild>
                <w:div w:id="212580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5607">
          <w:marLeft w:val="0"/>
          <w:marRight w:val="0"/>
          <w:marTop w:val="45"/>
          <w:marBottom w:val="0"/>
          <w:divBdr>
            <w:top w:val="none" w:sz="0" w:space="0" w:color="auto"/>
            <w:left w:val="none" w:sz="0" w:space="0" w:color="auto"/>
            <w:bottom w:val="none" w:sz="0" w:space="0" w:color="auto"/>
            <w:right w:val="none" w:sz="0" w:space="0" w:color="auto"/>
          </w:divBdr>
          <w:divsChild>
            <w:div w:id="23793796">
              <w:marLeft w:val="0"/>
              <w:marRight w:val="0"/>
              <w:marTop w:val="0"/>
              <w:marBottom w:val="0"/>
              <w:divBdr>
                <w:top w:val="none" w:sz="0" w:space="0" w:color="auto"/>
                <w:left w:val="none" w:sz="0" w:space="0" w:color="auto"/>
                <w:bottom w:val="none" w:sz="0" w:space="0" w:color="auto"/>
                <w:right w:val="none" w:sz="0" w:space="0" w:color="auto"/>
              </w:divBdr>
              <w:divsChild>
                <w:div w:id="69797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94995">
      <w:bodyDiv w:val="1"/>
      <w:marLeft w:val="0"/>
      <w:marRight w:val="0"/>
      <w:marTop w:val="0"/>
      <w:marBottom w:val="0"/>
      <w:divBdr>
        <w:top w:val="none" w:sz="0" w:space="0" w:color="auto"/>
        <w:left w:val="none" w:sz="0" w:space="0" w:color="auto"/>
        <w:bottom w:val="none" w:sz="0" w:space="0" w:color="auto"/>
        <w:right w:val="none" w:sz="0" w:space="0" w:color="auto"/>
      </w:divBdr>
    </w:div>
    <w:div w:id="1302610419">
      <w:bodyDiv w:val="1"/>
      <w:marLeft w:val="0"/>
      <w:marRight w:val="0"/>
      <w:marTop w:val="0"/>
      <w:marBottom w:val="0"/>
      <w:divBdr>
        <w:top w:val="none" w:sz="0" w:space="0" w:color="auto"/>
        <w:left w:val="none" w:sz="0" w:space="0" w:color="auto"/>
        <w:bottom w:val="none" w:sz="0" w:space="0" w:color="auto"/>
        <w:right w:val="none" w:sz="0" w:space="0" w:color="auto"/>
      </w:divBdr>
    </w:div>
    <w:div w:id="1315185216">
      <w:bodyDiv w:val="1"/>
      <w:marLeft w:val="0"/>
      <w:marRight w:val="0"/>
      <w:marTop w:val="0"/>
      <w:marBottom w:val="0"/>
      <w:divBdr>
        <w:top w:val="none" w:sz="0" w:space="0" w:color="auto"/>
        <w:left w:val="none" w:sz="0" w:space="0" w:color="auto"/>
        <w:bottom w:val="none" w:sz="0" w:space="0" w:color="auto"/>
        <w:right w:val="none" w:sz="0" w:space="0" w:color="auto"/>
      </w:divBdr>
    </w:div>
    <w:div w:id="1315253356">
      <w:bodyDiv w:val="1"/>
      <w:marLeft w:val="0"/>
      <w:marRight w:val="0"/>
      <w:marTop w:val="0"/>
      <w:marBottom w:val="0"/>
      <w:divBdr>
        <w:top w:val="none" w:sz="0" w:space="0" w:color="auto"/>
        <w:left w:val="none" w:sz="0" w:space="0" w:color="auto"/>
        <w:bottom w:val="none" w:sz="0" w:space="0" w:color="auto"/>
        <w:right w:val="none" w:sz="0" w:space="0" w:color="auto"/>
      </w:divBdr>
    </w:div>
    <w:div w:id="1358776315">
      <w:bodyDiv w:val="1"/>
      <w:marLeft w:val="0"/>
      <w:marRight w:val="0"/>
      <w:marTop w:val="0"/>
      <w:marBottom w:val="0"/>
      <w:divBdr>
        <w:top w:val="none" w:sz="0" w:space="0" w:color="auto"/>
        <w:left w:val="none" w:sz="0" w:space="0" w:color="auto"/>
        <w:bottom w:val="none" w:sz="0" w:space="0" w:color="auto"/>
        <w:right w:val="none" w:sz="0" w:space="0" w:color="auto"/>
      </w:divBdr>
    </w:div>
    <w:div w:id="1359115924">
      <w:bodyDiv w:val="1"/>
      <w:marLeft w:val="0"/>
      <w:marRight w:val="0"/>
      <w:marTop w:val="0"/>
      <w:marBottom w:val="0"/>
      <w:divBdr>
        <w:top w:val="none" w:sz="0" w:space="0" w:color="auto"/>
        <w:left w:val="none" w:sz="0" w:space="0" w:color="auto"/>
        <w:bottom w:val="none" w:sz="0" w:space="0" w:color="auto"/>
        <w:right w:val="none" w:sz="0" w:space="0" w:color="auto"/>
      </w:divBdr>
    </w:div>
    <w:div w:id="1397583266">
      <w:bodyDiv w:val="1"/>
      <w:marLeft w:val="0"/>
      <w:marRight w:val="0"/>
      <w:marTop w:val="0"/>
      <w:marBottom w:val="0"/>
      <w:divBdr>
        <w:top w:val="none" w:sz="0" w:space="0" w:color="auto"/>
        <w:left w:val="none" w:sz="0" w:space="0" w:color="auto"/>
        <w:bottom w:val="none" w:sz="0" w:space="0" w:color="auto"/>
        <w:right w:val="none" w:sz="0" w:space="0" w:color="auto"/>
      </w:divBdr>
    </w:div>
    <w:div w:id="1411467857">
      <w:bodyDiv w:val="1"/>
      <w:marLeft w:val="0"/>
      <w:marRight w:val="0"/>
      <w:marTop w:val="0"/>
      <w:marBottom w:val="0"/>
      <w:divBdr>
        <w:top w:val="none" w:sz="0" w:space="0" w:color="auto"/>
        <w:left w:val="none" w:sz="0" w:space="0" w:color="auto"/>
        <w:bottom w:val="none" w:sz="0" w:space="0" w:color="auto"/>
        <w:right w:val="none" w:sz="0" w:space="0" w:color="auto"/>
      </w:divBdr>
    </w:div>
    <w:div w:id="1444303569">
      <w:bodyDiv w:val="1"/>
      <w:marLeft w:val="0"/>
      <w:marRight w:val="0"/>
      <w:marTop w:val="0"/>
      <w:marBottom w:val="0"/>
      <w:divBdr>
        <w:top w:val="none" w:sz="0" w:space="0" w:color="auto"/>
        <w:left w:val="none" w:sz="0" w:space="0" w:color="auto"/>
        <w:bottom w:val="none" w:sz="0" w:space="0" w:color="auto"/>
        <w:right w:val="none" w:sz="0" w:space="0" w:color="auto"/>
      </w:divBdr>
    </w:div>
    <w:div w:id="1519080685">
      <w:bodyDiv w:val="1"/>
      <w:marLeft w:val="0"/>
      <w:marRight w:val="0"/>
      <w:marTop w:val="0"/>
      <w:marBottom w:val="0"/>
      <w:divBdr>
        <w:top w:val="none" w:sz="0" w:space="0" w:color="auto"/>
        <w:left w:val="none" w:sz="0" w:space="0" w:color="auto"/>
        <w:bottom w:val="none" w:sz="0" w:space="0" w:color="auto"/>
        <w:right w:val="none" w:sz="0" w:space="0" w:color="auto"/>
      </w:divBdr>
    </w:div>
    <w:div w:id="1532263896">
      <w:bodyDiv w:val="1"/>
      <w:marLeft w:val="0"/>
      <w:marRight w:val="0"/>
      <w:marTop w:val="0"/>
      <w:marBottom w:val="0"/>
      <w:divBdr>
        <w:top w:val="none" w:sz="0" w:space="0" w:color="auto"/>
        <w:left w:val="none" w:sz="0" w:space="0" w:color="auto"/>
        <w:bottom w:val="none" w:sz="0" w:space="0" w:color="auto"/>
        <w:right w:val="none" w:sz="0" w:space="0" w:color="auto"/>
      </w:divBdr>
    </w:div>
    <w:div w:id="1647853690">
      <w:bodyDiv w:val="1"/>
      <w:marLeft w:val="0"/>
      <w:marRight w:val="0"/>
      <w:marTop w:val="0"/>
      <w:marBottom w:val="0"/>
      <w:divBdr>
        <w:top w:val="none" w:sz="0" w:space="0" w:color="auto"/>
        <w:left w:val="none" w:sz="0" w:space="0" w:color="auto"/>
        <w:bottom w:val="none" w:sz="0" w:space="0" w:color="auto"/>
        <w:right w:val="none" w:sz="0" w:space="0" w:color="auto"/>
      </w:divBdr>
    </w:div>
    <w:div w:id="1780679290">
      <w:bodyDiv w:val="1"/>
      <w:marLeft w:val="0"/>
      <w:marRight w:val="0"/>
      <w:marTop w:val="0"/>
      <w:marBottom w:val="0"/>
      <w:divBdr>
        <w:top w:val="none" w:sz="0" w:space="0" w:color="auto"/>
        <w:left w:val="none" w:sz="0" w:space="0" w:color="auto"/>
        <w:bottom w:val="none" w:sz="0" w:space="0" w:color="auto"/>
        <w:right w:val="none" w:sz="0" w:space="0" w:color="auto"/>
      </w:divBdr>
    </w:div>
    <w:div w:id="1781601578">
      <w:bodyDiv w:val="1"/>
      <w:marLeft w:val="0"/>
      <w:marRight w:val="0"/>
      <w:marTop w:val="0"/>
      <w:marBottom w:val="0"/>
      <w:divBdr>
        <w:top w:val="none" w:sz="0" w:space="0" w:color="auto"/>
        <w:left w:val="none" w:sz="0" w:space="0" w:color="auto"/>
        <w:bottom w:val="none" w:sz="0" w:space="0" w:color="auto"/>
        <w:right w:val="none" w:sz="0" w:space="0" w:color="auto"/>
      </w:divBdr>
    </w:div>
    <w:div w:id="1834762107">
      <w:bodyDiv w:val="1"/>
      <w:marLeft w:val="0"/>
      <w:marRight w:val="0"/>
      <w:marTop w:val="0"/>
      <w:marBottom w:val="0"/>
      <w:divBdr>
        <w:top w:val="none" w:sz="0" w:space="0" w:color="auto"/>
        <w:left w:val="none" w:sz="0" w:space="0" w:color="auto"/>
        <w:bottom w:val="none" w:sz="0" w:space="0" w:color="auto"/>
        <w:right w:val="none" w:sz="0" w:space="0" w:color="auto"/>
      </w:divBdr>
    </w:div>
    <w:div w:id="1883444591">
      <w:bodyDiv w:val="1"/>
      <w:marLeft w:val="0"/>
      <w:marRight w:val="0"/>
      <w:marTop w:val="0"/>
      <w:marBottom w:val="0"/>
      <w:divBdr>
        <w:top w:val="none" w:sz="0" w:space="0" w:color="auto"/>
        <w:left w:val="none" w:sz="0" w:space="0" w:color="auto"/>
        <w:bottom w:val="none" w:sz="0" w:space="0" w:color="auto"/>
        <w:right w:val="none" w:sz="0" w:space="0" w:color="auto"/>
      </w:divBdr>
    </w:div>
    <w:div w:id="1936278114">
      <w:bodyDiv w:val="1"/>
      <w:marLeft w:val="0"/>
      <w:marRight w:val="0"/>
      <w:marTop w:val="0"/>
      <w:marBottom w:val="0"/>
      <w:divBdr>
        <w:top w:val="none" w:sz="0" w:space="0" w:color="auto"/>
        <w:left w:val="none" w:sz="0" w:space="0" w:color="auto"/>
        <w:bottom w:val="none" w:sz="0" w:space="0" w:color="auto"/>
        <w:right w:val="none" w:sz="0" w:space="0" w:color="auto"/>
      </w:divBdr>
    </w:div>
    <w:div w:id="2030064724">
      <w:bodyDiv w:val="1"/>
      <w:marLeft w:val="0"/>
      <w:marRight w:val="0"/>
      <w:marTop w:val="0"/>
      <w:marBottom w:val="0"/>
      <w:divBdr>
        <w:top w:val="none" w:sz="0" w:space="0" w:color="auto"/>
        <w:left w:val="none" w:sz="0" w:space="0" w:color="auto"/>
        <w:bottom w:val="none" w:sz="0" w:space="0" w:color="auto"/>
        <w:right w:val="none" w:sz="0" w:space="0" w:color="auto"/>
      </w:divBdr>
    </w:div>
    <w:div w:id="2062972627">
      <w:bodyDiv w:val="1"/>
      <w:marLeft w:val="0"/>
      <w:marRight w:val="0"/>
      <w:marTop w:val="0"/>
      <w:marBottom w:val="0"/>
      <w:divBdr>
        <w:top w:val="none" w:sz="0" w:space="0" w:color="auto"/>
        <w:left w:val="none" w:sz="0" w:space="0" w:color="auto"/>
        <w:bottom w:val="none" w:sz="0" w:space="0" w:color="auto"/>
        <w:right w:val="none" w:sz="0" w:space="0" w:color="auto"/>
      </w:divBdr>
    </w:div>
    <w:div w:id="21307767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footer" Target="footer1.xml"/><Relationship Id="rId40" Type="http://schemas.openxmlformats.org/officeDocument/2006/relationships/footer" Target="footer2.xml"/><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DE044F-3A5F-444B-98FD-D9219E1E7D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1403</TotalTime>
  <Pages>40</Pages>
  <Words>7609</Words>
  <Characters>43376</Characters>
  <Application>Microsoft Macintosh Word</Application>
  <DocSecurity>0</DocSecurity>
  <Lines>361</Lines>
  <Paragraphs>101</Paragraphs>
  <ScaleCrop>false</ScaleCrop>
  <Company>University of California, Davis</Company>
  <LinksUpToDate>false</LinksUpToDate>
  <CharactersWithSpaces>50884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23</cp:revision>
  <dcterms:created xsi:type="dcterms:W3CDTF">2018-06-13T21:10:00Z</dcterms:created>
  <dcterms:modified xsi:type="dcterms:W3CDTF">2018-08-31T09:45:00Z</dcterms:modified>
</cp:coreProperties>
</file>